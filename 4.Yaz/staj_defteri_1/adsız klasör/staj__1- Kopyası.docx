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media/image2.jpeg" ContentType="image/jpeg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Gövde"/>
        <w:jc w:val="center"/>
        <w:rPr>
          <w:b w:val="1"/>
          <w:bCs w:val="1"/>
          <w:sz w:val="52"/>
          <w:szCs w:val="52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  <w:r>
        <w:rPr>
          <w:b w:val="1"/>
          <w:bCs w:val="1"/>
          <w:sz w:val="56"/>
          <w:szCs w:val="56"/>
          <w:rtl w:val="0"/>
          <w:lang w:val="it-IT"/>
        </w:rPr>
        <w:t xml:space="preserve">T.C. </w:t>
      </w:r>
    </w:p>
    <w:p>
      <w:pPr>
        <w:pStyle w:val="Gövde"/>
        <w:jc w:val="center"/>
        <w:rPr>
          <w:b w:val="1"/>
          <w:bCs w:val="1"/>
          <w:sz w:val="56"/>
          <w:szCs w:val="56"/>
        </w:rPr>
      </w:pPr>
      <w:r>
        <w:rPr>
          <w:b w:val="1"/>
          <w:bCs w:val="1"/>
          <w:sz w:val="56"/>
          <w:szCs w:val="56"/>
          <w:rtl w:val="0"/>
          <w:lang w:val="de-DE"/>
        </w:rPr>
        <w:t xml:space="preserve">FIRAT </w:t>
      </w:r>
      <w:r>
        <w:rPr>
          <w:b w:val="1"/>
          <w:bCs w:val="1"/>
          <w:sz w:val="56"/>
          <w:szCs w:val="56"/>
          <w:rtl w:val="0"/>
          <w:lang w:val="de-DE"/>
        </w:rPr>
        <w:t>Ü</w:t>
      </w:r>
      <w:r>
        <w:rPr>
          <w:b w:val="1"/>
          <w:bCs w:val="1"/>
          <w:sz w:val="56"/>
          <w:szCs w:val="56"/>
          <w:rtl w:val="0"/>
        </w:rPr>
        <w:t>N</w:t>
      </w:r>
      <w:r>
        <w:rPr>
          <w:b w:val="1"/>
          <w:bCs w:val="1"/>
          <w:sz w:val="56"/>
          <w:szCs w:val="56"/>
          <w:rtl w:val="0"/>
        </w:rPr>
        <w:t>İ</w:t>
      </w:r>
      <w:r>
        <w:rPr>
          <w:b w:val="1"/>
          <w:bCs w:val="1"/>
          <w:sz w:val="56"/>
          <w:szCs w:val="56"/>
          <w:rtl w:val="0"/>
          <w:lang w:val="de-DE"/>
        </w:rPr>
        <w:t>VERS</w:t>
      </w:r>
      <w:r>
        <w:rPr>
          <w:b w:val="1"/>
          <w:bCs w:val="1"/>
          <w:sz w:val="56"/>
          <w:szCs w:val="56"/>
          <w:rtl w:val="0"/>
        </w:rPr>
        <w:t>İ</w:t>
      </w:r>
      <w:r>
        <w:rPr>
          <w:b w:val="1"/>
          <w:bCs w:val="1"/>
          <w:sz w:val="56"/>
          <w:szCs w:val="56"/>
          <w:rtl w:val="0"/>
          <w:lang w:val="en-US"/>
        </w:rPr>
        <w:t>TES</w:t>
      </w:r>
      <w:r>
        <w:rPr>
          <w:b w:val="1"/>
          <w:bCs w:val="1"/>
          <w:sz w:val="56"/>
          <w:szCs w:val="56"/>
          <w:rtl w:val="0"/>
        </w:rPr>
        <w:t>İ</w:t>
      </w:r>
    </w:p>
    <w:p>
      <w:pPr>
        <w:pStyle w:val="Gövde"/>
        <w:jc w:val="center"/>
        <w:rPr>
          <w:b w:val="1"/>
          <w:bCs w:val="1"/>
          <w:sz w:val="56"/>
          <w:szCs w:val="56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  <w:r>
        <w:rPr>
          <w:b w:val="1"/>
          <w:bCs w:val="1"/>
          <w:sz w:val="56"/>
          <w:szCs w:val="56"/>
        </w:rPr>
        <w:drawing xmlns:a="http://schemas.openxmlformats.org/drawingml/2006/main">
          <wp:inline distT="0" distB="0" distL="0" distR="0">
            <wp:extent cx="2886075" cy="3028950"/>
            <wp:effectExtent l="0" t="0" r="0" b="0"/>
            <wp:docPr id="1073741825" name="officeArt object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LOGO" descr="LOGO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2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Gövde"/>
        <w:jc w:val="center"/>
        <w:rPr>
          <w:b w:val="1"/>
          <w:bCs w:val="1"/>
          <w:sz w:val="56"/>
          <w:szCs w:val="56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  <w:r>
        <w:rPr>
          <w:b w:val="1"/>
          <w:bCs w:val="1"/>
          <w:sz w:val="56"/>
          <w:szCs w:val="56"/>
          <w:rtl w:val="0"/>
          <w:lang w:val="de-DE"/>
        </w:rPr>
        <w:t>STAJ DEFTER</w:t>
      </w:r>
      <w:r>
        <w:rPr>
          <w:b w:val="1"/>
          <w:bCs w:val="1"/>
          <w:sz w:val="56"/>
          <w:szCs w:val="56"/>
          <w:rtl w:val="0"/>
        </w:rPr>
        <w:t>İ</w:t>
      </w:r>
    </w:p>
    <w:p>
      <w:pPr>
        <w:pStyle w:val="Gövde"/>
        <w:jc w:val="center"/>
        <w:rPr>
          <w:b w:val="1"/>
          <w:bCs w:val="1"/>
          <w:sz w:val="56"/>
          <w:szCs w:val="56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</w:p>
    <w:p>
      <w:pPr>
        <w:pStyle w:val="Gövde"/>
        <w:jc w:val="center"/>
        <w:rPr>
          <w:b w:val="1"/>
          <w:bCs w:val="1"/>
          <w:sz w:val="56"/>
          <w:szCs w:val="56"/>
        </w:rPr>
      </w:pPr>
      <w:r>
        <w:rPr>
          <w:b w:val="1"/>
          <w:bCs w:val="1"/>
          <w:sz w:val="56"/>
          <w:szCs w:val="56"/>
          <w:rtl w:val="0"/>
        </w:rPr>
        <w:t>M</w:t>
      </w:r>
      <w:r>
        <w:rPr>
          <w:b w:val="1"/>
          <w:bCs w:val="1"/>
          <w:sz w:val="56"/>
          <w:szCs w:val="56"/>
          <w:rtl w:val="0"/>
          <w:lang w:val="de-DE"/>
        </w:rPr>
        <w:t>Ü</w:t>
      </w:r>
      <w:r>
        <w:rPr>
          <w:b w:val="1"/>
          <w:bCs w:val="1"/>
          <w:sz w:val="56"/>
          <w:szCs w:val="56"/>
          <w:rtl w:val="0"/>
          <w:lang w:val="de-DE"/>
        </w:rPr>
        <w:t>HEND</w:t>
      </w:r>
      <w:r>
        <w:rPr>
          <w:b w:val="1"/>
          <w:bCs w:val="1"/>
          <w:sz w:val="56"/>
          <w:szCs w:val="56"/>
          <w:rtl w:val="0"/>
        </w:rPr>
        <w:t>İ</w:t>
      </w:r>
      <w:r>
        <w:rPr>
          <w:b w:val="1"/>
          <w:bCs w:val="1"/>
          <w:sz w:val="56"/>
          <w:szCs w:val="56"/>
          <w:rtl w:val="0"/>
        </w:rPr>
        <w:t>SL</w:t>
      </w:r>
      <w:r>
        <w:rPr>
          <w:b w:val="1"/>
          <w:bCs w:val="1"/>
          <w:sz w:val="56"/>
          <w:szCs w:val="56"/>
          <w:rtl w:val="0"/>
        </w:rPr>
        <w:t>İ</w:t>
      </w:r>
      <w:r>
        <w:rPr>
          <w:b w:val="1"/>
          <w:bCs w:val="1"/>
          <w:sz w:val="56"/>
          <w:szCs w:val="56"/>
          <w:rtl w:val="0"/>
        </w:rPr>
        <w:t>K FAK</w:t>
      </w:r>
      <w:r>
        <w:rPr>
          <w:b w:val="1"/>
          <w:bCs w:val="1"/>
          <w:sz w:val="56"/>
          <w:szCs w:val="56"/>
          <w:rtl w:val="0"/>
          <w:lang w:val="de-DE"/>
        </w:rPr>
        <w:t>Ü</w:t>
      </w:r>
      <w:r>
        <w:rPr>
          <w:b w:val="1"/>
          <w:bCs w:val="1"/>
          <w:sz w:val="56"/>
          <w:szCs w:val="56"/>
          <w:rtl w:val="0"/>
          <w:lang w:val="de-DE"/>
        </w:rPr>
        <w:t>LTES</w:t>
      </w:r>
      <w:r>
        <w:rPr>
          <w:b w:val="1"/>
          <w:bCs w:val="1"/>
          <w:sz w:val="56"/>
          <w:szCs w:val="56"/>
          <w:rtl w:val="0"/>
        </w:rPr>
        <w:t>İ</w:t>
      </w: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rPr>
          <w:sz w:val="2"/>
          <w:szCs w:val="2"/>
        </w:rPr>
      </w:pPr>
    </w:p>
    <w:p>
      <w:pPr>
        <w:pStyle w:val="Gövde"/>
        <w:jc w:val="center"/>
        <w:rPr>
          <w:ins w:id="0" w:date="2024-10-13T16:32:38Z" w:author="Ahmed Salih"/>
          <w:rFonts w:ascii="CommercialScript BT" w:cs="CommercialScript BT" w:hAnsi="CommercialScript BT" w:eastAsia="CommercialScript BT"/>
          <w:sz w:val="39"/>
          <w:szCs w:val="39"/>
        </w:rPr>
      </w:pPr>
    </w:p>
    <w:p>
      <w:pPr>
        <w:pStyle w:val="Gövde"/>
        <w:jc w:val="center"/>
        <w:rPr>
          <w:rFonts w:ascii="CommercialScript BT" w:cs="CommercialScript BT" w:hAnsi="CommercialScript BT" w:eastAsia="CommercialScript BT"/>
          <w:outline w:val="0"/>
          <w:color w:val="000000"/>
          <w:sz w:val="39"/>
          <w:szCs w:val="39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3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4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5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6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7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8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ins w:id="9" w:date="2024-10-13T16:33:30Z" w:author="Ahmed Salih">
        <w:r>
          <w:rPr>
            <w:outline w:val="0"/>
            <w:color w:val="000000"/>
            <w:u w:color="000000"/>
            <w:rtl w:val="0"/>
            <w:lang w:val="en-US"/>
            <w14:textFill>
              <w14:solidFill>
                <w14:srgbClr w14:val="000000"/>
              </w14:solidFill>
            </w14:textFill>
          </w:rPr>
          <w:t xml:space="preserve"> </w:t>
        </w:r>
      </w:ins>
    </w:p>
    <w:p>
      <w:pPr>
        <w:pStyle w:val="Gövde"/>
        <w:jc w:val="center"/>
        <w:rPr>
          <w:ins w:id="10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1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2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3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4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5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6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7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8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19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0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1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2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3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4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5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6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7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8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ins w:id="29" w:date="2024-10-13T16:33:30Z" w:author="Ahmed Salih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Gövde"/>
        <w:jc w:val="center"/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mmercialScript BT" w:cs="CommercialScript BT" w:hAnsi="CommercialScript BT" w:eastAsia="CommercialScript BT"/>
          <w:outline w:val="0"/>
          <w:color w:val="000000"/>
          <w:sz w:val="39"/>
          <w:szCs w:val="39"/>
          <w:u w:color="000000"/>
          <w:rtl w:val="1"/>
          <w:lang w:val="ar-SA" w:bidi="ar-SA"/>
          <w14:textFill>
            <w14:solidFill>
              <w14:srgbClr w14:val="000000"/>
            </w14:solidFill>
          </w14:textFill>
        </w:rPr>
        <w:t>“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Ç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al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ış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mak demek, bo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ş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una yorulmak, terlemek</w:t>
      </w:r>
    </w:p>
    <w:p>
      <w:pPr>
        <w:pStyle w:val="Gövde"/>
        <w:jc w:val="center"/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de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ğ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ildir. Zaman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ı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n gereklerine g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:lang w:val="sv-SE"/>
          <w14:textFill>
            <w14:solidFill>
              <w14:srgbClr w14:val="000000"/>
            </w14:solidFill>
          </w14:textFill>
        </w:rPr>
        <w:t>ö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 xml:space="preserve">re bilim </w:t>
      </w:r>
    </w:p>
    <w:p>
      <w:pPr>
        <w:pStyle w:val="Gövde"/>
        <w:jc w:val="center"/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 xml:space="preserve"> teknik ve her t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ü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rl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 xml:space="preserve">ü 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uygar bulu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ş</w:t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 xml:space="preserve">lardan azami </w:t>
      </w:r>
    </w:p>
    <w:p>
      <w:pPr>
        <w:pStyle w:val="Gövde"/>
        <w:jc w:val="center"/>
        <w:rPr>
          <w:rFonts w:ascii="CommercialScript BT" w:cs="CommercialScript BT" w:hAnsi="CommercialScript BT" w:eastAsia="CommercialScript BT"/>
          <w:outline w:val="0"/>
          <w:color w:val="000000"/>
          <w:sz w:val="39"/>
          <w:szCs w:val="39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derecede istifa</w:t>
      </w: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1999297</wp:posOffset>
            </wp:positionH>
            <wp:positionV relativeFrom="page">
              <wp:posOffset>1111884</wp:posOffset>
            </wp:positionV>
            <wp:extent cx="3810000" cy="5057775"/>
            <wp:effectExtent l="0" t="0" r="0" b="0"/>
            <wp:wrapThrough wrapText="bothSides" distL="0" distR="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7" name="officeArt object" descr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" descr="image3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057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onotype Corsiva" w:cs="Monotype Corsiva" w:hAnsi="Monotype Corsiva" w:eastAsia="Monotype Corsiva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de etmek zorunludur.</w:t>
      </w:r>
      <w:r>
        <w:rPr>
          <w:rFonts w:ascii="CommercialScript BT" w:cs="CommercialScript BT" w:hAnsi="CommercialScript BT" w:eastAsia="CommercialScript BT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>”</w:t>
      </w:r>
    </w:p>
    <w:p>
      <w:pPr>
        <w:pStyle w:val="Gövde"/>
        <w:jc w:val="right"/>
        <w:rPr>
          <w:sz w:val="18"/>
          <w:szCs w:val="18"/>
        </w:rPr>
      </w:pPr>
      <w:r>
        <w:rPr>
          <w:rFonts w:ascii="CommercialScript BT" w:cs="CommercialScript BT" w:hAnsi="CommercialScript BT" w:eastAsia="CommercialScript BT"/>
          <w:outline w:val="0"/>
          <w:color w:val="000000"/>
          <w:sz w:val="39"/>
          <w:szCs w:val="39"/>
          <w:u w:color="000000"/>
          <w:rtl w:val="0"/>
          <w14:textFill>
            <w14:solidFill>
              <w14:srgbClr w14:val="000000"/>
            </w14:solidFill>
          </w14:textFill>
        </w:rPr>
        <w:t xml:space="preserve">                                                                               </w:t>
      </w:r>
      <w:r>
        <w:rPr>
          <w:sz w:val="18"/>
          <w:szCs w:val="18"/>
          <w:rtl w:val="0"/>
        </w:rPr>
        <w:t xml:space="preserve"> </w:t>
      </w:r>
      <w:r>
        <w:drawing xmlns:a="http://schemas.openxmlformats.org/drawingml/2006/main">
          <wp:inline distT="0" distB="0" distL="0" distR="0">
            <wp:extent cx="1200150" cy="628650"/>
            <wp:effectExtent l="0" t="0" r="0" b="0"/>
            <wp:docPr id="1073741826" name="officeArt object" descr="atatürk imzası ile ilgili görsel sonuc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atatürk imzası ile ilgili görsel sonucu" descr="atatürk imzası ile ilgili görsel sonucu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28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18"/>
          <w:szCs w:val="18"/>
          <w:rtl w:val="0"/>
        </w:rPr>
        <w:t xml:space="preserve"> </w:t>
      </w: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jc w:val="right"/>
        <w:sectPr>
          <w:headerReference w:type="default" r:id="rId7"/>
          <w:footerReference w:type="default" r:id="rId8"/>
          <w:pgSz w:w="11900" w:h="16840" w:orient="portrait"/>
          <w:pgMar w:top="709" w:right="737" w:bottom="426" w:left="1134" w:header="709" w:footer="709"/>
          <w:bidi w:val="0"/>
        </w:sectPr>
      </w:pPr>
      <w:r/>
    </w:p>
    <w:p>
      <w:pPr>
        <w:pStyle w:val="Gövde"/>
        <w:jc w:val="right"/>
        <w:rPr>
          <w:ins w:id="30" w:date="2024-10-13T16:33:50Z" w:author="Ahmed Salih"/>
        </w:rPr>
      </w:pPr>
    </w:p>
    <w:p>
      <w:pPr>
        <w:pStyle w:val="Gövde"/>
        <w:jc w:val="right"/>
        <w:rPr>
          <w:ins w:id="31" w:date="2024-10-13T16:33:50Z" w:author="Ahmed Salih"/>
          <w:sz w:val="18"/>
          <w:szCs w:val="18"/>
        </w:rPr>
      </w:pPr>
    </w:p>
    <w:p>
      <w:pPr>
        <w:pStyle w:val="Gövde"/>
        <w:jc w:val="right"/>
        <w:rPr>
          <w:ins w:id="32" w:date="2024-10-13T16:33:50Z" w:author="Ahmed Salih"/>
          <w:sz w:val="18"/>
          <w:szCs w:val="18"/>
        </w:rPr>
      </w:pPr>
    </w:p>
    <w:p>
      <w:pPr>
        <w:pStyle w:val="Gövde"/>
        <w:jc w:val="right"/>
        <w:rPr>
          <w:ins w:id="33" w:date="2024-10-13T16:33:50Z" w:author="Ahmed Salih"/>
          <w:sz w:val="18"/>
          <w:szCs w:val="18"/>
        </w:rPr>
      </w:pPr>
    </w:p>
    <w:p>
      <w:pPr>
        <w:pStyle w:val="Gövde"/>
        <w:jc w:val="right"/>
        <w:rPr>
          <w:ins w:id="34" w:date="2024-10-13T16:33:50Z" w:author="Ahmed Salih"/>
          <w:sz w:val="18"/>
          <w:szCs w:val="18"/>
        </w:rPr>
      </w:pPr>
    </w:p>
    <w:p>
      <w:pPr>
        <w:pStyle w:val="Gövde"/>
        <w:jc w:val="right"/>
        <w:rPr>
          <w:ins w:id="35" w:date="2024-10-13T16:33:50Z" w:author="Ahmed Salih"/>
          <w:sz w:val="18"/>
          <w:szCs w:val="18"/>
        </w:rPr>
      </w:pPr>
    </w:p>
    <w:p>
      <w:pPr>
        <w:pStyle w:val="Gövde"/>
        <w:jc w:val="right"/>
        <w:sectPr>
          <w:type w:val="continuous"/>
          <w:pgSz w:w="11900" w:h="16840" w:orient="portrait"/>
          <w:pgMar w:top="284" w:right="737" w:bottom="794" w:left="1134" w:header="709" w:footer="709"/>
          <w:bidi w:val="0"/>
        </w:sectPr>
      </w:pPr>
    </w:p>
    <w:p>
      <w:pPr>
        <w:pStyle w:val="Gövde"/>
        <w:jc w:val="right"/>
        <w:rPr>
          <w:del w:id="36" w:date="2024-10-13T16:33:46Z" w:author="Ahmed Salih"/>
        </w:rPr>
        <w:sectPr>
          <w:headerReference w:type="default" r:id="rId9"/>
          <w:pgSz w:w="11900" w:h="16840" w:orient="portrait"/>
          <w:pgMar w:top="709" w:right="737" w:bottom="426" w:left="1134" w:header="709" w:footer="709"/>
          <w:bidi w:val="0"/>
        </w:sectPr>
      </w:pPr>
      <w:del w:id="37" w:date="2024-10-13T16:33:46Z" w:author="Ahmed Salih">
        <w:r>
          <w:rPr/>
        </w:r>
      </w:del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spacing w:line="276" w:lineRule="auto"/>
        <w:jc w:val="center"/>
        <w:rPr>
          <w:b w:val="1"/>
          <w:bCs w:val="1"/>
        </w:rPr>
      </w:pPr>
      <w:r>
        <w:rPr>
          <w:b w:val="1"/>
          <w:bCs w:val="1"/>
          <w:rtl w:val="0"/>
          <w:lang w:val="it-IT"/>
        </w:rPr>
        <w:t>T.C.</w:t>
      </w:r>
    </w:p>
    <w:p>
      <w:pPr>
        <w:pStyle w:val="Gövde"/>
        <w:spacing w:line="276" w:lineRule="auto"/>
        <w:jc w:val="center"/>
        <w:rPr>
          <w:b w:val="1"/>
          <w:bCs w:val="1"/>
        </w:rPr>
      </w:pPr>
      <w:r>
        <w:rPr>
          <w:b w:val="1"/>
          <w:bCs w:val="1"/>
          <w:rtl w:val="0"/>
          <w:lang w:val="de-DE"/>
        </w:rPr>
        <w:t xml:space="preserve">FIRAT </w:t>
      </w:r>
      <w:r>
        <w:rPr>
          <w:b w:val="1"/>
          <w:bCs w:val="1"/>
          <w:rtl w:val="0"/>
          <w:lang w:val="de-DE"/>
        </w:rPr>
        <w:t>Ü</w:t>
      </w:r>
      <w:r>
        <w:rPr>
          <w:b w:val="1"/>
          <w:bCs w:val="1"/>
          <w:rtl w:val="0"/>
        </w:rPr>
        <w:t>N</w:t>
      </w:r>
      <w:r>
        <w:rPr>
          <w:b w:val="1"/>
          <w:bCs w:val="1"/>
          <w:rtl w:val="0"/>
        </w:rPr>
        <w:t>İ</w:t>
      </w:r>
      <w:r>
        <w:rPr>
          <w:b w:val="1"/>
          <w:bCs w:val="1"/>
          <w:rtl w:val="0"/>
          <w:lang w:val="de-DE"/>
        </w:rPr>
        <w:t>VERS</w:t>
      </w:r>
      <w:r>
        <w:rPr>
          <w:b w:val="1"/>
          <w:bCs w:val="1"/>
          <w:rtl w:val="0"/>
        </w:rPr>
        <w:t>İ</w:t>
      </w:r>
      <w:r>
        <w:rPr>
          <w:b w:val="1"/>
          <w:bCs w:val="1"/>
          <w:rtl w:val="0"/>
          <w:lang w:val="en-US"/>
        </w:rPr>
        <w:t>TES</w:t>
      </w:r>
      <w:r>
        <w:rPr>
          <w:b w:val="1"/>
          <w:bCs w:val="1"/>
          <w:rtl w:val="0"/>
        </w:rPr>
        <w:t>İ</w:t>
      </w:r>
    </w:p>
    <w:p>
      <w:pPr>
        <w:pStyle w:val="Gövde"/>
        <w:spacing w:line="276" w:lineRule="auto"/>
        <w:jc w:val="center"/>
        <w:rPr>
          <w:b w:val="1"/>
          <w:bCs w:val="1"/>
        </w:rPr>
      </w:pPr>
      <w:r>
        <w:rPr>
          <w:b w:val="1"/>
          <w:bCs w:val="1"/>
          <w:rtl w:val="0"/>
        </w:rPr>
        <w:t>M</w:t>
      </w:r>
      <w:r>
        <w:rPr>
          <w:b w:val="1"/>
          <w:bCs w:val="1"/>
          <w:rtl w:val="0"/>
          <w:lang w:val="de-DE"/>
        </w:rPr>
        <w:t>Ü</w:t>
      </w:r>
      <w:r>
        <w:rPr>
          <w:b w:val="1"/>
          <w:bCs w:val="1"/>
          <w:rtl w:val="0"/>
          <w:lang w:val="de-DE"/>
        </w:rPr>
        <w:t>HEND</w:t>
      </w:r>
      <w:r>
        <w:rPr>
          <w:b w:val="1"/>
          <w:bCs w:val="1"/>
          <w:rtl w:val="0"/>
        </w:rPr>
        <w:t>İ</w:t>
      </w:r>
      <w:r>
        <w:rPr>
          <w:b w:val="1"/>
          <w:bCs w:val="1"/>
          <w:rtl w:val="0"/>
        </w:rPr>
        <w:t>SL</w:t>
      </w:r>
      <w:r>
        <w:rPr>
          <w:b w:val="1"/>
          <w:bCs w:val="1"/>
          <w:rtl w:val="0"/>
        </w:rPr>
        <w:t>İ</w:t>
      </w:r>
      <w:r>
        <w:rPr>
          <w:b w:val="1"/>
          <w:bCs w:val="1"/>
          <w:rtl w:val="0"/>
        </w:rPr>
        <w:t>K FAK</w:t>
      </w:r>
      <w:r>
        <w:rPr>
          <w:b w:val="1"/>
          <w:bCs w:val="1"/>
          <w:rtl w:val="0"/>
          <w:lang w:val="de-DE"/>
        </w:rPr>
        <w:t>Ü</w:t>
      </w:r>
      <w:r>
        <w:rPr>
          <w:b w:val="1"/>
          <w:bCs w:val="1"/>
          <w:rtl w:val="0"/>
          <w:lang w:val="de-DE"/>
        </w:rPr>
        <w:t>LTES</w:t>
      </w:r>
      <w:r>
        <w:rPr>
          <w:b w:val="1"/>
          <w:bCs w:val="1"/>
          <w:rtl w:val="0"/>
        </w:rPr>
        <w:t xml:space="preserve">İ </w:t>
      </w:r>
    </w:p>
    <w:p>
      <w:pPr>
        <w:pStyle w:val="Gövde"/>
        <w:spacing w:line="276" w:lineRule="auto"/>
        <w:jc w:val="center"/>
        <w:rPr>
          <w:b w:val="1"/>
          <w:bCs w:val="1"/>
        </w:rPr>
      </w:pPr>
      <w:r>
        <w:rPr>
          <w:b w:val="1"/>
          <w:bCs w:val="1"/>
          <w:rtl w:val="0"/>
          <w:lang w:val="de-DE"/>
        </w:rPr>
        <w:t>STAJ DEFTER</w:t>
      </w:r>
      <w:r>
        <w:rPr>
          <w:b w:val="1"/>
          <w:bCs w:val="1"/>
          <w:rtl w:val="0"/>
        </w:rPr>
        <w:t>İ</w:t>
      </w:r>
    </w:p>
    <w:p>
      <w:pPr>
        <w:pStyle w:val="Gövde"/>
        <w:spacing w:line="276" w:lineRule="auto"/>
        <w:jc w:val="center"/>
        <w:rPr>
          <w:b w:val="1"/>
          <w:bCs w:val="1"/>
        </w:rPr>
      </w:pPr>
    </w:p>
    <w:tbl>
      <w:tblPr>
        <w:tblW w:w="1006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40"/>
        <w:gridCol w:w="2233"/>
        <w:gridCol w:w="2250"/>
        <w:gridCol w:w="1673"/>
        <w:gridCol w:w="812"/>
        <w:gridCol w:w="2552"/>
      </w:tblGrid>
      <w:tr>
        <w:tblPrEx>
          <w:shd w:val="clear" w:color="auto" w:fill="ced7e7"/>
        </w:tblPrEx>
        <w:trPr>
          <w:trHeight w:val="427" w:hRule="atLeast"/>
        </w:trPr>
        <w:tc>
          <w:tcPr>
            <w:tcW w:type="dxa" w:w="540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93"/>
              <w:bottom w:type="dxa" w:w="80"/>
              <w:right w:type="dxa" w:w="193"/>
            </w:tcMar>
            <w:vAlign w:val="top"/>
          </w:tcPr>
          <w:p>
            <w:pPr>
              <w:pStyle w:val="Gövde"/>
              <w:spacing w:line="276" w:lineRule="auto"/>
              <w:ind w:left="113" w:right="113" w:firstLine="0"/>
              <w:jc w:val="center"/>
            </w:pP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ÖĞ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de-DE"/>
              </w:rPr>
              <w:t>RENC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N</w:t>
            </w:r>
          </w:p>
        </w:tc>
        <w:tc>
          <w:tcPr>
            <w:tcW w:type="dxa" w:w="22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</w:pP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B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Ö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L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M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  <w:lang w:val="de-DE"/>
              </w:rPr>
              <w:t>Ü</w:t>
            </w:r>
          </w:p>
        </w:tc>
        <w:tc>
          <w:tcPr>
            <w:tcW w:type="dxa" w:w="4735"/>
            <w:gridSpan w:val="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Yaz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l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  <w:lang w:val="de-DE"/>
              </w:rPr>
              <w:t>m M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hendisli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ğ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i</w:t>
            </w:r>
          </w:p>
        </w:tc>
        <w:tc>
          <w:tcPr>
            <w:tcW w:type="dxa" w:w="255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  <w:jc w:val="center"/>
              <w:rPr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  <w:lang w:val="en-US"/>
              </w:rPr>
              <w:t>FOTO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Ğ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  <w:lang w:val="de-DE"/>
              </w:rPr>
              <w:t>RAF</w:t>
            </w:r>
          </w:p>
        </w:tc>
      </w:tr>
      <w:tr>
        <w:tblPrEx>
          <w:shd w:val="clear" w:color="auto" w:fill="ced7e7"/>
        </w:tblPrEx>
        <w:trPr>
          <w:trHeight w:val="427" w:hRule="atLeast"/>
        </w:trPr>
        <w:tc>
          <w:tcPr>
            <w:tcW w:type="dxa" w:w="54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2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</w:pP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NUMARASI</w:t>
            </w:r>
          </w:p>
        </w:tc>
        <w:tc>
          <w:tcPr>
            <w:tcW w:type="dxa" w:w="4735"/>
            <w:gridSpan w:val="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200290604</w:t>
            </w:r>
          </w:p>
        </w:tc>
        <w:tc>
          <w:tcPr>
            <w:tcW w:type="dxa" w:w="255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427" w:hRule="atLeast"/>
        </w:trPr>
        <w:tc>
          <w:tcPr>
            <w:tcW w:type="dxa" w:w="54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2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</w:pP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ADI VE SOYADI</w:t>
            </w:r>
          </w:p>
        </w:tc>
        <w:tc>
          <w:tcPr>
            <w:tcW w:type="dxa" w:w="4735"/>
            <w:gridSpan w:val="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Ahmed Salih</w:t>
            </w:r>
          </w:p>
        </w:tc>
        <w:tc>
          <w:tcPr>
            <w:tcW w:type="dxa" w:w="255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427" w:hRule="atLeast"/>
        </w:trPr>
        <w:tc>
          <w:tcPr>
            <w:tcW w:type="dxa" w:w="54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2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</w:pP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STAJ D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Ö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  <w:lang w:val="de-DE"/>
              </w:rPr>
              <w:t>NEM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İ</w:t>
            </w:r>
          </w:p>
        </w:tc>
        <w:tc>
          <w:tcPr>
            <w:tcW w:type="dxa" w:w="4735"/>
            <w:gridSpan w:val="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1.D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nem</w:t>
            </w:r>
          </w:p>
        </w:tc>
        <w:tc>
          <w:tcPr>
            <w:tcW w:type="dxa" w:w="255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427" w:hRule="atLeast"/>
        </w:trPr>
        <w:tc>
          <w:tcPr>
            <w:tcW w:type="dxa" w:w="54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2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</w:pP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STAJ BA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. TAR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H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İ</w:t>
            </w:r>
          </w:p>
        </w:tc>
        <w:tc>
          <w:tcPr>
            <w:tcW w:type="dxa" w:w="22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  <w:jc w:val="center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05/08/2024</w:t>
            </w:r>
          </w:p>
        </w:tc>
        <w:tc>
          <w:tcPr>
            <w:tcW w:type="dxa" w:w="167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  <w:jc w:val="center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 xml:space="preserve">TOPLAM 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İŞ</w:t>
            </w: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G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 xml:space="preserve">Ü 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SAYISI</w:t>
            </w:r>
          </w:p>
        </w:tc>
        <w:tc>
          <w:tcPr>
            <w:tcW w:type="dxa" w:w="8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rtl w:val="0"/>
              </w:rPr>
              <w:t>20</w:t>
            </w:r>
          </w:p>
        </w:tc>
        <w:tc>
          <w:tcPr>
            <w:tcW w:type="dxa" w:w="255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427" w:hRule="atLeast"/>
        </w:trPr>
        <w:tc>
          <w:tcPr>
            <w:tcW w:type="dxa" w:w="54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2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</w:pP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STAJ B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T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 xml:space="preserve">İŞ 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TAR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H</w:t>
            </w:r>
            <w:r>
              <w:rPr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İ</w:t>
            </w:r>
          </w:p>
        </w:tc>
        <w:tc>
          <w:tcPr>
            <w:tcW w:type="dxa" w:w="22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76" w:lineRule="auto"/>
              <w:jc w:val="center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02/09/2024</w:t>
            </w:r>
          </w:p>
        </w:tc>
        <w:tc>
          <w:tcPr>
            <w:tcW w:type="dxa" w:w="167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55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</w:tbl>
    <w:p>
      <w:pPr>
        <w:pStyle w:val="Gövde"/>
        <w:widowControl w:val="0"/>
        <w:jc w:val="center"/>
        <w:rPr>
          <w:b w:val="1"/>
          <w:bCs w:val="1"/>
        </w:rPr>
      </w:pPr>
    </w:p>
    <w:p>
      <w:pPr>
        <w:pStyle w:val="Gövde"/>
        <w:spacing w:line="276" w:lineRule="auto"/>
        <w:jc w:val="center"/>
        <w:rPr>
          <w:sz w:val="16"/>
          <w:szCs w:val="16"/>
        </w:rPr>
      </w:pPr>
    </w:p>
    <w:p>
      <w:pPr>
        <w:pStyle w:val="Gövde"/>
        <w:spacing w:line="276" w:lineRule="auto"/>
        <w:jc w:val="center"/>
        <w:rPr>
          <w:sz w:val="16"/>
          <w:szCs w:val="16"/>
        </w:rPr>
      </w:pPr>
      <w:r>
        <w:rPr>
          <w:b w:val="1"/>
          <w:bCs w:val="1"/>
          <w:sz w:val="22"/>
          <w:szCs w:val="22"/>
          <w:rtl w:val="0"/>
        </w:rPr>
        <w:t xml:space="preserve">STAJ YAPILAN </w:t>
      </w:r>
      <w:r>
        <w:rPr>
          <w:b w:val="1"/>
          <w:bCs w:val="1"/>
          <w:sz w:val="22"/>
          <w:szCs w:val="22"/>
          <w:rtl w:val="0"/>
        </w:rPr>
        <w:t xml:space="preserve">İŞ </w:t>
      </w:r>
      <w:r>
        <w:rPr>
          <w:b w:val="1"/>
          <w:bCs w:val="1"/>
          <w:sz w:val="22"/>
          <w:szCs w:val="22"/>
          <w:rtl w:val="0"/>
          <w:lang w:val="de-DE"/>
        </w:rPr>
        <w:t>YER</w:t>
      </w:r>
      <w:r>
        <w:rPr>
          <w:b w:val="1"/>
          <w:bCs w:val="1"/>
          <w:sz w:val="22"/>
          <w:szCs w:val="22"/>
          <w:rtl w:val="0"/>
        </w:rPr>
        <w:t xml:space="preserve">İ </w:t>
      </w:r>
      <w:r>
        <w:rPr>
          <w:b w:val="1"/>
          <w:bCs w:val="1"/>
          <w:sz w:val="22"/>
          <w:szCs w:val="22"/>
          <w:rtl w:val="0"/>
        </w:rPr>
        <w:t>B</w:t>
      </w:r>
      <w:r>
        <w:rPr>
          <w:b w:val="1"/>
          <w:bCs w:val="1"/>
          <w:sz w:val="22"/>
          <w:szCs w:val="22"/>
          <w:rtl w:val="0"/>
        </w:rPr>
        <w:t>İ</w:t>
      </w:r>
      <w:r>
        <w:rPr>
          <w:b w:val="1"/>
          <w:bCs w:val="1"/>
          <w:sz w:val="22"/>
          <w:szCs w:val="22"/>
          <w:rtl w:val="0"/>
          <w:lang w:val="de-DE"/>
        </w:rPr>
        <w:t>LG</w:t>
      </w:r>
      <w:r>
        <w:rPr>
          <w:b w:val="1"/>
          <w:bCs w:val="1"/>
          <w:sz w:val="22"/>
          <w:szCs w:val="22"/>
          <w:rtl w:val="0"/>
        </w:rPr>
        <w:t>İ</w:t>
      </w:r>
      <w:r>
        <w:rPr>
          <w:b w:val="1"/>
          <w:bCs w:val="1"/>
          <w:sz w:val="22"/>
          <w:szCs w:val="22"/>
          <w:rtl w:val="0"/>
          <w:lang w:val="de-DE"/>
        </w:rPr>
        <w:t>LER</w:t>
      </w:r>
      <w:r>
        <w:rPr>
          <w:b w:val="1"/>
          <w:bCs w:val="1"/>
          <w:sz w:val="22"/>
          <w:szCs w:val="22"/>
          <w:rtl w:val="0"/>
        </w:rPr>
        <w:t>İ</w:t>
      </w:r>
    </w:p>
    <w:tbl>
      <w:tblPr>
        <w:tblW w:w="10025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670"/>
        <w:gridCol w:w="1689"/>
        <w:gridCol w:w="5007"/>
        <w:gridCol w:w="2659"/>
      </w:tblGrid>
      <w:tr>
        <w:tblPrEx>
          <w:shd w:val="clear" w:color="auto" w:fill="ced7e7"/>
        </w:tblPrEx>
        <w:trPr>
          <w:trHeight w:val="382" w:hRule="atLeast"/>
        </w:trPr>
        <w:tc>
          <w:tcPr>
            <w:tcW w:type="dxa" w:w="670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93"/>
              <w:bottom w:type="dxa" w:w="80"/>
              <w:right w:type="dxa" w:w="193"/>
            </w:tcMar>
            <w:vAlign w:val="top"/>
          </w:tcPr>
          <w:p>
            <w:pPr>
              <w:pStyle w:val="Gövde"/>
              <w:spacing w:line="276" w:lineRule="auto"/>
              <w:ind w:left="113" w:right="113" w:firstLine="0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</w:rPr>
              <w:t xml:space="preserve">İŞ </w:t>
            </w:r>
            <w:r>
              <w:rPr>
                <w:sz w:val="16"/>
                <w:szCs w:val="16"/>
                <w:shd w:val="nil" w:color="auto" w:fill="auto"/>
                <w:rtl w:val="0"/>
                <w:lang w:val="de-DE"/>
              </w:rPr>
              <w:t>YER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İ</w:t>
            </w:r>
          </w:p>
        </w:tc>
        <w:tc>
          <w:tcPr>
            <w:tcW w:type="dxa" w:w="16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  <w:rtl w:val="0"/>
                <w:lang w:val="da-DK"/>
              </w:rPr>
              <w:t>ADI</w:t>
            </w:r>
          </w:p>
        </w:tc>
        <w:tc>
          <w:tcPr>
            <w:tcW w:type="dxa" w:w="5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Intellium Bili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im Teknolojileri A.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14"/>
                <w:szCs w:val="14"/>
                <w:shd w:val="nil" w:color="auto" w:fill="auto"/>
                <w:rtl w:val="0"/>
              </w:rPr>
              <w:t>.</w:t>
            </w:r>
          </w:p>
        </w:tc>
        <w:tc>
          <w:tcPr>
            <w:tcW w:type="dxa" w:w="2659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rPr>
                <w:sz w:val="14"/>
                <w:szCs w:val="14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left"/>
              <w:rPr>
                <w:sz w:val="14"/>
                <w:szCs w:val="14"/>
                <w:shd w:val="nil" w:color="auto" w:fill="auto"/>
                <w:rtl w:val="0"/>
              </w:rPr>
            </w:pPr>
            <w:r>
              <w:rPr>
                <w:sz w:val="14"/>
                <w:szCs w:val="14"/>
                <w:shd w:val="nil" w:color="auto" w:fill="auto"/>
                <w:rtl w:val="0"/>
              </w:rPr>
              <w:t>Yukar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ı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 xml:space="preserve">da bilgileri yer alan 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öğ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rencinin</w:t>
            </w:r>
          </w:p>
          <w:p>
            <w:pPr>
              <w:pStyle w:val="Gövde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sz w:val="14"/>
                <w:szCs w:val="14"/>
                <w:shd w:val="nil" w:color="auto" w:fill="auto"/>
                <w:rtl w:val="0"/>
              </w:rPr>
              <w:t>i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 xml:space="preserve">ş 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 xml:space="preserve">yerimizde 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 xml:space="preserve">…… 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i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 xml:space="preserve">ş 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g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ü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n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 xml:space="preserve">ü 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staj yapt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ığı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n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 xml:space="preserve">ı 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 xml:space="preserve">ve bu defterin 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öğ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renci taraf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ı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ndan tanzim edildi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>ğ</w:t>
            </w:r>
            <w:r>
              <w:rPr>
                <w:sz w:val="14"/>
                <w:szCs w:val="14"/>
                <w:shd w:val="nil" w:color="auto" w:fill="auto"/>
                <w:rtl w:val="0"/>
              </w:rPr>
              <w:t xml:space="preserve">ini beyan ve tasdik ederim.   </w:t>
            </w:r>
          </w:p>
        </w:tc>
      </w:tr>
      <w:tr>
        <w:tblPrEx>
          <w:shd w:val="clear" w:color="auto" w:fill="ced7e7"/>
        </w:tblPrEx>
        <w:trPr>
          <w:trHeight w:val="783" w:hRule="atLeast"/>
        </w:trPr>
        <w:tc>
          <w:tcPr>
            <w:tcW w:type="dxa" w:w="67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6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  <w:rtl w:val="0"/>
                <w:lang w:val="da-DK"/>
              </w:rPr>
              <w:t>ADRES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İ</w:t>
            </w:r>
          </w:p>
        </w:tc>
        <w:tc>
          <w:tcPr>
            <w:tcW w:type="dxa" w:w="5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</w:pP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Intellium Bili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ş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im Teknolojileri A.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Ş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 xml:space="preserve">. Dijitalpark Teknokent, 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Ç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ekmek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y Yerle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ş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kesi, Kirazl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ı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 xml:space="preserve">dere Mah. Eski Ankara Cad. 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İ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 xml:space="preserve">dari Bina A-1 Blok No:4A  No:15 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Ç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ekmek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  <w:lang w:val="en-US"/>
              </w:rPr>
              <w:t>y/</w:t>
            </w:r>
            <w:r>
              <w:rPr>
                <w:rFonts w:ascii="Helvetica" w:hAnsi="Helvetica" w:hint="default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İ</w:t>
            </w:r>
            <w:r>
              <w:rPr>
                <w:rFonts w:ascii="Helvetica" w:hAnsi="Helvetica"/>
                <w:b w:val="1"/>
                <w:bCs w:val="1"/>
                <w:sz w:val="16"/>
                <w:szCs w:val="16"/>
                <w:shd w:val="nil" w:color="auto" w:fill="auto"/>
                <w:rtl w:val="0"/>
              </w:rPr>
              <w:t>stanbul</w:t>
            </w:r>
          </w:p>
        </w:tc>
        <w:tc>
          <w:tcPr>
            <w:tcW w:type="dxa" w:w="2659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67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6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  <w:rtl w:val="0"/>
                <w:lang w:val="de-DE"/>
              </w:rPr>
              <w:t>TELEFON-FAKS</w:t>
            </w:r>
          </w:p>
        </w:tc>
        <w:tc>
          <w:tcPr>
            <w:tcW w:type="dxa" w:w="5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rPr>
                <w:b w:val="1"/>
                <w:bCs w:val="1"/>
                <w:sz w:val="16"/>
                <w:szCs w:val="16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+90 216 388 4033</w:t>
            </w:r>
          </w:p>
        </w:tc>
        <w:tc>
          <w:tcPr>
            <w:tcW w:type="dxa" w:w="2659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63" w:hRule="atLeast"/>
        </w:trPr>
        <w:tc>
          <w:tcPr>
            <w:tcW w:type="dxa" w:w="670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93"/>
              <w:bottom w:type="dxa" w:w="80"/>
              <w:right w:type="dxa" w:w="193"/>
            </w:tcMar>
            <w:vAlign w:val="top"/>
          </w:tcPr>
          <w:p>
            <w:pPr>
              <w:pStyle w:val="Gövde"/>
              <w:spacing w:line="276" w:lineRule="auto"/>
              <w:ind w:left="113" w:right="113" w:firstLine="0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</w:rPr>
              <w:t>SORUMLU M</w:t>
            </w:r>
            <w:r>
              <w:rPr>
                <w:sz w:val="16"/>
                <w:szCs w:val="16"/>
                <w:shd w:val="nil" w:color="auto" w:fill="auto"/>
                <w:rtl w:val="0"/>
                <w:lang w:val="de-DE"/>
              </w:rPr>
              <w:t>Ü</w:t>
            </w:r>
            <w:r>
              <w:rPr>
                <w:sz w:val="16"/>
                <w:szCs w:val="16"/>
                <w:shd w:val="nil" w:color="auto" w:fill="auto"/>
                <w:rtl w:val="0"/>
                <w:lang w:val="de-DE"/>
              </w:rPr>
              <w:t>HEND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İ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S</w:t>
            </w:r>
          </w:p>
        </w:tc>
        <w:tc>
          <w:tcPr>
            <w:tcW w:type="dxa" w:w="16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  <w:rtl w:val="0"/>
              </w:rPr>
              <w:t>ADI VE SOYADI</w:t>
            </w:r>
          </w:p>
        </w:tc>
        <w:tc>
          <w:tcPr>
            <w:tcW w:type="dxa" w:w="5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</w:rPr>
            </w:r>
          </w:p>
        </w:tc>
        <w:tc>
          <w:tcPr>
            <w:tcW w:type="dxa" w:w="2659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63" w:hRule="atLeast"/>
        </w:trPr>
        <w:tc>
          <w:tcPr>
            <w:tcW w:type="dxa" w:w="67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6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  <w:rtl w:val="0"/>
                <w:lang w:val="de-DE"/>
              </w:rPr>
              <w:t>Ü</w:t>
            </w:r>
            <w:r>
              <w:rPr>
                <w:sz w:val="16"/>
                <w:szCs w:val="16"/>
                <w:shd w:val="nil" w:color="auto" w:fill="auto"/>
                <w:rtl w:val="0"/>
                <w:lang w:val="nl-NL"/>
              </w:rPr>
              <w:t>NVANI</w:t>
            </w:r>
          </w:p>
        </w:tc>
        <w:tc>
          <w:tcPr>
            <w:tcW w:type="dxa" w:w="5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</w:rPr>
            </w:r>
          </w:p>
        </w:tc>
        <w:tc>
          <w:tcPr>
            <w:tcW w:type="dxa" w:w="2659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63" w:hRule="atLeast"/>
        </w:trPr>
        <w:tc>
          <w:tcPr>
            <w:tcW w:type="dxa" w:w="67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6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  <w:rtl w:val="0"/>
              </w:rPr>
              <w:t>G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Ö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REV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İ</w:t>
            </w:r>
          </w:p>
        </w:tc>
        <w:tc>
          <w:tcPr>
            <w:tcW w:type="dxa" w:w="5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6"/>
                <w:szCs w:val="16"/>
                <w:shd w:val="nil" w:color="auto" w:fill="auto"/>
              </w:rPr>
            </w:r>
          </w:p>
        </w:tc>
        <w:tc>
          <w:tcPr>
            <w:tcW w:type="dxa" w:w="2659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63" w:hRule="atLeast"/>
        </w:trPr>
        <w:tc>
          <w:tcPr>
            <w:tcW w:type="dxa" w:w="670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93"/>
              <w:bottom w:type="dxa" w:w="80"/>
              <w:right w:type="dxa" w:w="193"/>
            </w:tcMar>
            <w:vAlign w:val="top"/>
          </w:tcPr>
          <w:p>
            <w:pPr>
              <w:pStyle w:val="Gövde"/>
              <w:spacing w:line="276" w:lineRule="auto"/>
              <w:ind w:left="113" w:right="113" w:firstLine="0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</w:rPr>
              <w:t>AM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İ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R</w:t>
            </w:r>
          </w:p>
        </w:tc>
        <w:tc>
          <w:tcPr>
            <w:tcW w:type="dxa" w:w="16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  <w:rtl w:val="0"/>
              </w:rPr>
              <w:t>ADI VE SOYADI</w:t>
            </w:r>
          </w:p>
        </w:tc>
        <w:tc>
          <w:tcPr>
            <w:tcW w:type="dxa" w:w="5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</w:rPr>
            </w:r>
          </w:p>
        </w:tc>
        <w:tc>
          <w:tcPr>
            <w:tcW w:type="dxa" w:w="2659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63" w:hRule="atLeast"/>
        </w:trPr>
        <w:tc>
          <w:tcPr>
            <w:tcW w:type="dxa" w:w="67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6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  <w:rtl w:val="0"/>
                <w:lang w:val="de-DE"/>
              </w:rPr>
              <w:t>Ü</w:t>
            </w:r>
            <w:r>
              <w:rPr>
                <w:sz w:val="16"/>
                <w:szCs w:val="16"/>
                <w:shd w:val="nil" w:color="auto" w:fill="auto"/>
                <w:rtl w:val="0"/>
                <w:lang w:val="nl-NL"/>
              </w:rPr>
              <w:t>NVANI</w:t>
            </w:r>
          </w:p>
        </w:tc>
        <w:tc>
          <w:tcPr>
            <w:tcW w:type="dxa" w:w="5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</w:rPr>
            </w:r>
          </w:p>
        </w:tc>
        <w:tc>
          <w:tcPr>
            <w:tcW w:type="dxa" w:w="2659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63" w:hRule="atLeast"/>
        </w:trPr>
        <w:tc>
          <w:tcPr>
            <w:tcW w:type="dxa" w:w="67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6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  <w:rtl w:val="0"/>
              </w:rPr>
              <w:t>G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Ö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REV</w:t>
            </w:r>
            <w:r>
              <w:rPr>
                <w:sz w:val="16"/>
                <w:szCs w:val="16"/>
                <w:shd w:val="nil" w:color="auto" w:fill="auto"/>
                <w:rtl w:val="0"/>
              </w:rPr>
              <w:t>İ</w:t>
            </w:r>
          </w:p>
        </w:tc>
        <w:tc>
          <w:tcPr>
            <w:tcW w:type="dxa" w:w="5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6"/>
                <w:szCs w:val="16"/>
                <w:shd w:val="nil" w:color="auto" w:fill="auto"/>
              </w:rPr>
            </w:r>
          </w:p>
        </w:tc>
        <w:tc>
          <w:tcPr>
            <w:tcW w:type="dxa" w:w="2659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</w:tr>
    </w:tbl>
    <w:p>
      <w:pPr>
        <w:pStyle w:val="Gövde"/>
        <w:widowControl w:val="0"/>
        <w:jc w:val="center"/>
        <w:rPr>
          <w:sz w:val="16"/>
          <w:szCs w:val="16"/>
        </w:rPr>
      </w:pPr>
    </w:p>
    <w:p>
      <w:pPr>
        <w:pStyle w:val="Gövde"/>
        <w:spacing w:line="276" w:lineRule="auto"/>
        <w:jc w:val="center"/>
        <w:rPr>
          <w:sz w:val="16"/>
          <w:szCs w:val="16"/>
        </w:rPr>
      </w:pPr>
    </w:p>
    <w:p>
      <w:pPr>
        <w:pStyle w:val="Gövde"/>
        <w:spacing w:line="276" w:lineRule="auto"/>
        <w:jc w:val="center"/>
        <w:rPr>
          <w:b w:val="1"/>
          <w:bCs w:val="1"/>
          <w:sz w:val="22"/>
          <w:szCs w:val="22"/>
        </w:rPr>
      </w:pPr>
      <w:r>
        <w:rPr>
          <w:b w:val="1"/>
          <w:bCs w:val="1"/>
          <w:sz w:val="22"/>
          <w:szCs w:val="22"/>
          <w:rtl w:val="0"/>
        </w:rPr>
        <w:t>B</w:t>
      </w:r>
      <w:r>
        <w:rPr>
          <w:b w:val="1"/>
          <w:bCs w:val="1"/>
          <w:sz w:val="22"/>
          <w:szCs w:val="22"/>
          <w:rtl w:val="0"/>
        </w:rPr>
        <w:t>Ö</w:t>
      </w:r>
      <w:r>
        <w:rPr>
          <w:b w:val="1"/>
          <w:bCs w:val="1"/>
          <w:sz w:val="22"/>
          <w:szCs w:val="22"/>
          <w:rtl w:val="0"/>
        </w:rPr>
        <w:t>L</w:t>
      </w:r>
      <w:r>
        <w:rPr>
          <w:b w:val="1"/>
          <w:bCs w:val="1"/>
          <w:sz w:val="22"/>
          <w:szCs w:val="22"/>
          <w:rtl w:val="0"/>
          <w:lang w:val="de-DE"/>
        </w:rPr>
        <w:t>Ü</w:t>
      </w:r>
      <w:r>
        <w:rPr>
          <w:b w:val="1"/>
          <w:bCs w:val="1"/>
          <w:sz w:val="22"/>
          <w:szCs w:val="22"/>
          <w:rtl w:val="0"/>
          <w:lang w:val="de-DE"/>
        </w:rPr>
        <w:t>M STAJ KOM</w:t>
      </w:r>
      <w:r>
        <w:rPr>
          <w:b w:val="1"/>
          <w:bCs w:val="1"/>
          <w:sz w:val="22"/>
          <w:szCs w:val="22"/>
          <w:rtl w:val="0"/>
        </w:rPr>
        <w:t>İ</w:t>
      </w:r>
      <w:r>
        <w:rPr>
          <w:b w:val="1"/>
          <w:bCs w:val="1"/>
          <w:sz w:val="22"/>
          <w:szCs w:val="22"/>
          <w:rtl w:val="0"/>
        </w:rPr>
        <w:t>SYONU DE</w:t>
      </w:r>
      <w:r>
        <w:rPr>
          <w:b w:val="1"/>
          <w:bCs w:val="1"/>
          <w:sz w:val="22"/>
          <w:szCs w:val="22"/>
          <w:rtl w:val="0"/>
        </w:rPr>
        <w:t>Ğ</w:t>
      </w:r>
      <w:r>
        <w:rPr>
          <w:b w:val="1"/>
          <w:bCs w:val="1"/>
          <w:sz w:val="22"/>
          <w:szCs w:val="22"/>
          <w:rtl w:val="0"/>
          <w:lang w:val="de-DE"/>
        </w:rPr>
        <w:t>ERLEND</w:t>
      </w:r>
      <w:r>
        <w:rPr>
          <w:b w:val="1"/>
          <w:bCs w:val="1"/>
          <w:sz w:val="22"/>
          <w:szCs w:val="22"/>
          <w:rtl w:val="0"/>
        </w:rPr>
        <w:t>İ</w:t>
      </w:r>
      <w:r>
        <w:rPr>
          <w:b w:val="1"/>
          <w:bCs w:val="1"/>
          <w:sz w:val="22"/>
          <w:szCs w:val="22"/>
          <w:rtl w:val="0"/>
          <w:lang w:val="de-DE"/>
        </w:rPr>
        <w:t>RME SONUCU</w:t>
      </w:r>
    </w:p>
    <w:p>
      <w:pPr>
        <w:pStyle w:val="Gövde"/>
        <w:spacing w:line="276" w:lineRule="auto"/>
        <w:jc w:val="center"/>
        <w:rPr>
          <w:sz w:val="16"/>
          <w:szCs w:val="16"/>
        </w:rPr>
      </w:pPr>
    </w:p>
    <w:tbl>
      <w:tblPr>
        <w:tblW w:w="10025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025"/>
      </w:tblGrid>
      <w:tr>
        <w:tblPrEx>
          <w:shd w:val="clear" w:color="auto" w:fill="ced7e7"/>
        </w:tblPrEx>
        <w:trPr>
          <w:trHeight w:val="241" w:hRule="atLeast"/>
        </w:trPr>
        <w:tc>
          <w:tcPr>
            <w:tcW w:type="dxa" w:w="100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</w:pPr>
            <w:r>
              <w:rPr>
                <w:sz w:val="22"/>
                <w:szCs w:val="22"/>
                <w:shd w:val="nil" w:color="auto" w:fill="auto"/>
                <w:rtl w:val="0"/>
              </w:rPr>
              <w:t>Yap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lan pratik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ç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al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man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n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………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. 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ş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g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 ………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. D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nem staj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olarak kabul edilmi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tir /edilmemi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tir.</w:t>
            </w:r>
          </w:p>
        </w:tc>
      </w:tr>
      <w:tr>
        <w:tblPrEx>
          <w:shd w:val="clear" w:color="auto" w:fill="ced7e7"/>
        </w:tblPrEx>
        <w:trPr>
          <w:trHeight w:val="241" w:hRule="atLeast"/>
        </w:trPr>
        <w:tc>
          <w:tcPr>
            <w:tcW w:type="dxa" w:w="100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</w:pPr>
            <w:r>
              <w:rPr>
                <w:sz w:val="22"/>
                <w:szCs w:val="22"/>
                <w:shd w:val="nil" w:color="auto" w:fill="auto"/>
                <w:rtl w:val="0"/>
              </w:rPr>
              <w:t>Yap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lan pratik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ç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al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man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n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………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. 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ş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g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 ………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. D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nem staj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olarak kabul edilmi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tir /edilmemi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tir.</w:t>
            </w:r>
          </w:p>
        </w:tc>
      </w:tr>
    </w:tbl>
    <w:p>
      <w:pPr>
        <w:pStyle w:val="Gövde"/>
        <w:widowControl w:val="0"/>
        <w:jc w:val="center"/>
        <w:rPr>
          <w:sz w:val="16"/>
          <w:szCs w:val="16"/>
        </w:rPr>
      </w:pPr>
    </w:p>
    <w:p>
      <w:pPr>
        <w:pStyle w:val="Gövde"/>
        <w:spacing w:line="276" w:lineRule="auto"/>
        <w:jc w:val="center"/>
        <w:rPr>
          <w:sz w:val="18"/>
          <w:szCs w:val="18"/>
        </w:rPr>
      </w:pPr>
    </w:p>
    <w:p>
      <w:pPr>
        <w:pStyle w:val="Gövde"/>
        <w:spacing w:line="276" w:lineRule="auto"/>
        <w:jc w:val="center"/>
        <w:rPr>
          <w:b w:val="1"/>
          <w:bCs w:val="1"/>
        </w:rPr>
      </w:pPr>
      <w:r>
        <w:rPr>
          <w:b w:val="1"/>
          <w:bCs w:val="1"/>
          <w:rtl w:val="0"/>
          <w:lang w:val="de-DE"/>
        </w:rPr>
        <w:t>STAJ KOM</w:t>
      </w:r>
      <w:r>
        <w:rPr>
          <w:b w:val="1"/>
          <w:bCs w:val="1"/>
          <w:rtl w:val="0"/>
        </w:rPr>
        <w:t>İ</w:t>
      </w:r>
      <w:r>
        <w:rPr>
          <w:b w:val="1"/>
          <w:bCs w:val="1"/>
          <w:rtl w:val="0"/>
        </w:rPr>
        <w:t>SYONU</w:t>
      </w:r>
    </w:p>
    <w:p>
      <w:pPr>
        <w:pStyle w:val="Gövde"/>
        <w:spacing w:line="276" w:lineRule="auto"/>
        <w:jc w:val="center"/>
        <w:rPr>
          <w:sz w:val="18"/>
          <w:szCs w:val="18"/>
        </w:rPr>
      </w:pPr>
    </w:p>
    <w:tbl>
      <w:tblPr>
        <w:tblW w:w="10028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342"/>
        <w:gridCol w:w="3343"/>
        <w:gridCol w:w="3343"/>
      </w:tblGrid>
      <w:tr>
        <w:tblPrEx>
          <w:shd w:val="clear" w:color="auto" w:fill="ced7e7"/>
        </w:tblPrEx>
        <w:trPr>
          <w:trHeight w:val="2491" w:hRule="atLeast"/>
        </w:trPr>
        <w:tc>
          <w:tcPr>
            <w:tcW w:type="dxa" w:w="33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……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/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……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/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……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..</w:t>
            </w: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</w:t>
            </w: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KAN</w:t>
            </w:r>
          </w:p>
        </w:tc>
        <w:tc>
          <w:tcPr>
            <w:tcW w:type="dxa" w:w="33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……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/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……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/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……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..</w:t>
            </w: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</w:t>
            </w: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YE</w:t>
            </w:r>
          </w:p>
        </w:tc>
        <w:tc>
          <w:tcPr>
            <w:tcW w:type="dxa" w:w="33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……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/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……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/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……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..</w:t>
            </w: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</w:t>
            </w: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spacing w:line="276" w:lineRule="auto"/>
              <w:jc w:val="center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YE</w:t>
            </w:r>
          </w:p>
        </w:tc>
      </w:tr>
    </w:tbl>
    <w:p>
      <w:pPr>
        <w:pStyle w:val="Gövde"/>
        <w:widowControl w:val="0"/>
        <w:jc w:val="center"/>
        <w:rPr>
          <w:del w:id="38" w:date="2024-10-13T16:33:55Z" w:author="Ahmed Salih"/>
          <w:sz w:val="18"/>
          <w:szCs w:val="18"/>
        </w:rPr>
      </w:pPr>
    </w:p>
    <w:p>
      <w:pPr>
        <w:pStyle w:val="Gövde"/>
        <w:spacing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18"/>
          <w:szCs w:val="18"/>
        </w:rPr>
        <w:br w:type="page"/>
      </w:r>
    </w:p>
    <w:p>
      <w:pPr>
        <w:pStyle w:val="Gövde"/>
        <w:spacing w:line="276" w:lineRule="auto"/>
        <w:jc w:val="right"/>
        <w:rPr>
          <w:sz w:val="18"/>
          <w:szCs w:val="18"/>
        </w:rPr>
      </w:pPr>
      <w:r>
        <w:rPr>
          <w:sz w:val="18"/>
          <w:szCs w:val="18"/>
          <w:rtl w:val="0"/>
        </w:rPr>
        <w:t>I</w:t>
      </w:r>
    </w:p>
    <w:p>
      <w:pPr>
        <w:pStyle w:val="Gövde"/>
        <w:rPr>
          <w:rFonts w:ascii="Courier New" w:cs="Courier New" w:hAnsi="Courier New" w:eastAsia="Courier New"/>
          <w:sz w:val="18"/>
          <w:szCs w:val="18"/>
        </w:rPr>
      </w:pPr>
    </w:p>
    <w:tbl>
      <w:tblPr>
        <w:tblW w:w="1002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025"/>
      </w:tblGrid>
      <w:tr>
        <w:tblPrEx>
          <w:shd w:val="clear" w:color="auto" w:fill="ced7e7"/>
        </w:tblPrEx>
        <w:trPr>
          <w:trHeight w:val="13865" w:hRule="atLeast"/>
        </w:trPr>
        <w:tc>
          <w:tcPr>
            <w:tcW w:type="dxa" w:w="100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rFonts w:ascii="Courier New" w:cs="Courier New" w:hAnsi="Courier New" w:eastAsia="Courier New"/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İÇİ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da-DK"/>
              </w:rPr>
              <w:t>NDEK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de-DE"/>
              </w:rPr>
              <w:t>LER</w:t>
            </w:r>
          </w:p>
          <w:p>
            <w:pPr>
              <w:pStyle w:val="Gövde"/>
              <w:jc w:val="center"/>
              <w:rPr>
                <w:sz w:val="22"/>
                <w:szCs w:val="22"/>
                <w:shd w:val="nil" w:color="auto" w:fill="auto"/>
              </w:rPr>
            </w:pPr>
          </w:p>
          <w:p>
            <w:pPr>
              <w:pStyle w:val="Gövde"/>
              <w:bidi w:val="0"/>
              <w:ind w:left="851" w:right="0" w:hanging="567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</w:t>
            </w:r>
            <w:r>
              <w:rPr>
                <w:u w:val="single"/>
                <w:shd w:val="nil" w:color="auto" w:fill="auto"/>
                <w:rtl w:val="0"/>
                <w:lang w:val="de-DE"/>
              </w:rPr>
              <w:t>KONU</w:t>
            </w:r>
            <w:r>
              <w:rPr>
                <w:shd w:val="nil" w:color="auto" w:fill="auto"/>
                <w:rtl w:val="0"/>
              </w:rPr>
              <w:t xml:space="preserve">                                                                                                                     </w:t>
            </w:r>
            <w:r>
              <w:rPr>
                <w:u w:val="single"/>
                <w:shd w:val="nil" w:color="auto" w:fill="auto"/>
                <w:rtl w:val="0"/>
              </w:rPr>
              <w:t>Sayfa No</w:t>
            </w:r>
          </w:p>
          <w:p>
            <w:pPr>
              <w:pStyle w:val="Gövde"/>
              <w:ind w:left="851" w:hanging="567"/>
              <w:jc w:val="both"/>
              <w:rPr>
                <w:u w:val="single"/>
                <w:shd w:val="nil" w:color="auto" w:fill="auto"/>
              </w:rPr>
            </w:pPr>
          </w:p>
          <w:p>
            <w:pPr>
              <w:pStyle w:val="Gövde"/>
              <w:bidi w:val="0"/>
              <w:spacing w:before="240" w:after="240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  <w:lang w:val="de-DE"/>
              </w:rPr>
              <w:t>n 1: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Tan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m, Proje Kurulumu ve Gerekli K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phanelerin Y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klenmesi                                         2</w:t>
            </w:r>
          </w:p>
          <w:p>
            <w:pPr>
              <w:pStyle w:val="Gövde"/>
              <w:bidi w:val="0"/>
              <w:ind w:left="0" w:right="0" w:firstLine="0"/>
              <w:jc w:val="both"/>
              <w:rPr>
                <w:rFonts w:ascii="-webkit-standard" w:cs="-webkit-standard" w:hAnsi="-webkit-standard" w:eastAsia="-webkit-standard"/>
                <w:sz w:val="20"/>
                <w:szCs w:val="20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n 2: Proje Analizi ve Gereksinimler                                                                                               3</w:t>
            </w:r>
          </w:p>
          <w:p>
            <w:pPr>
              <w:pStyle w:val="Gövde"/>
              <w:jc w:val="both"/>
              <w:rPr>
                <w:sz w:val="22"/>
                <w:szCs w:val="22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  <w:lang w:val="en-US"/>
              </w:rPr>
              <w:t xml:space="preserve">n 3: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G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rev Kapsam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nda 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f Tasar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m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ve Veritaban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na Eklenmesi                                              6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  <w:lang w:val="de-DE"/>
              </w:rPr>
              <w:t xml:space="preserve">n 4: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en-US"/>
              </w:rPr>
              <w:t>API Olu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turma: POST (Add(){ }).             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                                      8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 xml:space="preserve">n 5: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de-DE"/>
              </w:rPr>
              <w:t xml:space="preserve">Ticket Verileri Listeleme API'si                                     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                 11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  <w:lang w:val="de-DE"/>
              </w:rPr>
              <w:t xml:space="preserve">n 6: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en-US"/>
              </w:rPr>
              <w:t>API Olu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de-DE"/>
              </w:rPr>
              <w:t xml:space="preserve">turma: PUT (Update(){ }) ,DELETE (Delete(){ })                             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12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n 7: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it-IT"/>
              </w:rPr>
              <w:t xml:space="preserve"> Ticket - Customer 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İ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li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kisinin Kurulmas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                                         16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 xml:space="preserve">n 8: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FrontEnd API ile Ba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lant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 Kurulmas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                                         19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 xml:space="preserve">n 9: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Frontend Ticket Verilerinin Getirilmesi ve Detaylar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de-DE"/>
              </w:rPr>
              <w:t>n G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sterilmesi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22   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n 10: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 Debit API ile Ba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lant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 Kurulmas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.          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                                  24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n 11: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en-US"/>
              </w:rPr>
              <w:t xml:space="preserve"> Frontend Debit Sayfas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API ile Ba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lant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lar                                         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27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n 12: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 Mobil Ekip ile Proje Ba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nl-NL"/>
              </w:rPr>
              <w:t>lang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c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Ç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oklu Dil Deste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i            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        29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  <w:rtl w:val="0"/>
              </w:rPr>
              <w:t>n 13: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 xml:space="preserve"> API D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zenleme: Debit (GetAll(), Add())                                                                             31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  <w:lang w:val="de-DE"/>
              </w:rPr>
              <w:t>n 14: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 Tema Y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netimi ve Uygulamaya Karanl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k/Parlak Mod Ekleme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       35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  <w:lang w:val="de-DE"/>
              </w:rPr>
              <w:t>n 15: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 Backend Entegrasyonu ve API 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İ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leti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it-IT"/>
              </w:rPr>
              <w:t xml:space="preserve">imi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                                      37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n 16: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en-US"/>
              </w:rPr>
              <w:t xml:space="preserve"> API i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ç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in Gerekli S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flar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 Tasar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m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ve fromJson, toJson Fonksiyonlar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 Haz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rlanmas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             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40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rFonts w:ascii="Helvetica Neue" w:cs="Helvetica Neue" w:hAnsi="Helvetica Neue" w:eastAsia="Helvetica Neue"/>
                <w:sz w:val="19"/>
                <w:szCs w:val="19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 w:hint="default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n 17: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 Kullan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c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it-IT"/>
              </w:rPr>
              <w:t>Giri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i ve Rol Tabanl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Yeniden Y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nlendirme Uygulamas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                                                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42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n 18: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 Kullan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c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Profil ve 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Çı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k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ış İş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leminin                                    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                   45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n 19: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 Kullan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c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it-IT"/>
              </w:rPr>
              <w:t>Giri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inde M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üş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teri Bilgilerinin Getirilmesi ve Y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netimi          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       47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both"/>
              <w:rPr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9"/>
                <w:szCs w:val="19"/>
                <w:shd w:val="nil" w:color="auto" w:fill="auto"/>
                <w:rtl w:val="0"/>
              </w:rPr>
              <w:t xml:space="preserve">n 20: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TicketAPI ile Admin ve M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üş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teri Bazl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 xml:space="preserve">Ticket Listeleme                             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                                 50</w:t>
            </w:r>
          </w:p>
        </w:tc>
      </w:tr>
    </w:tbl>
    <w:p>
      <w:pPr>
        <w:pStyle w:val="Gövde"/>
        <w:widowControl w:val="0"/>
        <w:rPr>
          <w:rFonts w:ascii="Courier New" w:cs="Courier New" w:hAnsi="Courier New" w:eastAsia="Courier New"/>
          <w:sz w:val="18"/>
          <w:szCs w:val="18"/>
        </w:rPr>
      </w:pPr>
    </w:p>
    <w:p>
      <w:pPr>
        <w:pStyle w:val="Gövde"/>
        <w:rPr>
          <w:rFonts w:ascii="Courier New" w:cs="Courier New" w:hAnsi="Courier New" w:eastAsia="Courier New"/>
          <w:sz w:val="18"/>
          <w:szCs w:val="18"/>
        </w:rPr>
      </w:pPr>
      <w:r>
        <w:rPr>
          <w:rFonts w:ascii="Courier New" w:hAnsi="Courier New"/>
          <w:sz w:val="18"/>
          <w:szCs w:val="18"/>
          <w:rtl w:val="0"/>
        </w:rPr>
        <w:t xml:space="preserve">                        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8"/>
          <w:szCs w:val="18"/>
          <w:rtl w:val="0"/>
        </w:rPr>
        <w:t>I</w:t>
      </w:r>
    </w:p>
    <w:p>
      <w:pPr>
        <w:pStyle w:val="Gövde"/>
        <w:jc w:val="right"/>
        <w:rPr>
          <w:rFonts w:ascii="Courier New" w:cs="Courier New" w:hAnsi="Courier New" w:eastAsia="Courier New"/>
          <w:sz w:val="18"/>
          <w:szCs w:val="18"/>
        </w:rPr>
      </w:pPr>
    </w:p>
    <w:tbl>
      <w:tblPr>
        <w:tblW w:w="10025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025"/>
      </w:tblGrid>
      <w:tr>
        <w:tblPrEx>
          <w:shd w:val="clear" w:color="auto" w:fill="ced7e7"/>
        </w:tblPrEx>
        <w:trPr>
          <w:trHeight w:val="15530" w:hRule="atLeast"/>
        </w:trPr>
        <w:tc>
          <w:tcPr>
            <w:tcW w:type="dxa" w:w="100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rFonts w:ascii="Courier New" w:cs="Courier New" w:hAnsi="Courier New" w:eastAsia="Courier New"/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jc w:val="center"/>
              <w:rPr>
                <w:b w:val="1"/>
                <w:bCs w:val="1"/>
                <w:sz w:val="22"/>
                <w:szCs w:val="22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de-DE"/>
              </w:rPr>
              <w:t>EK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 xml:space="preserve">L,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Çİ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de-DE"/>
              </w:rPr>
              <w:t>ZELGE VE EKLER L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de-DE"/>
              </w:rPr>
              <w:t>STES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İ</w:t>
            </w:r>
          </w:p>
          <w:p>
            <w:pPr>
              <w:pStyle w:val="Gövde"/>
              <w:jc w:val="center"/>
              <w:rPr>
                <w:sz w:val="22"/>
                <w:szCs w:val="22"/>
                <w:shd w:val="nil" w:color="auto" w:fill="auto"/>
              </w:rPr>
            </w:pPr>
          </w:p>
          <w:p>
            <w:pPr>
              <w:pStyle w:val="Gövde"/>
              <w:bidi w:val="0"/>
              <w:ind w:left="851" w:right="0" w:hanging="567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  <w:r>
              <w:rPr>
                <w:u w:val="single"/>
                <w:shd w:val="nil" w:color="auto" w:fill="auto"/>
                <w:rtl w:val="0"/>
              </w:rPr>
              <w:t>Ş</w:t>
            </w:r>
            <w:r>
              <w:rPr>
                <w:u w:val="single"/>
                <w:shd w:val="nil" w:color="auto" w:fill="auto"/>
                <w:rtl w:val="0"/>
              </w:rPr>
              <w:t xml:space="preserve">ekil, </w:t>
            </w:r>
            <w:r>
              <w:rPr>
                <w:u w:val="single"/>
                <w:shd w:val="nil" w:color="auto" w:fill="auto"/>
                <w:rtl w:val="0"/>
              </w:rPr>
              <w:t>Ç</w:t>
            </w:r>
            <w:r>
              <w:rPr>
                <w:u w:val="single"/>
                <w:shd w:val="nil" w:color="auto" w:fill="auto"/>
                <w:rtl w:val="0"/>
              </w:rPr>
              <w:t>izelge veya Ek No</w:t>
            </w:r>
            <w:r>
              <w:rPr>
                <w:shd w:val="nil" w:color="auto" w:fill="auto"/>
                <w:rtl w:val="0"/>
              </w:rPr>
              <w:t xml:space="preserve">                                                                                            </w:t>
            </w:r>
            <w:r>
              <w:rPr>
                <w:u w:val="single"/>
                <w:shd w:val="nil" w:color="auto" w:fill="auto"/>
                <w:rtl w:val="0"/>
              </w:rPr>
              <w:t>Sayfa No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1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. 4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2,3,4 ve 5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6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6,7 ve 8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  <w:lang w:val="ru-RU"/>
              </w:rPr>
              <w:t xml:space="preserve">...7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9 ve10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....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8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11ve 12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...9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ekil 9, 10 ve 11...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...10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12, 13, 14 ve 15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11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ekil 16, 17 ve 18...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12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19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. 13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20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14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21 ve 22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15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ekil 23 ve 24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..... 16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ekil 25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  <w:lang w:val="ru-RU"/>
              </w:rPr>
              <w:t xml:space="preserve">17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26,27 ve 28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18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29 ve 30..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... 19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ekil 31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20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23,33,34,35 ve 36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. 21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38,39,40 ve 41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...22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ekil 42, 43 ve 44 ..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23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45, 46 ve 47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...24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48ve 49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..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25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ekil 46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..........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26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47 ve 48.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27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49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28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50,51,52 ve 53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 29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54,55 ve 56....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30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57...................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31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58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32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59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33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60,61 ve 62..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  <w:lang w:val="ru-RU"/>
              </w:rPr>
              <w:t>...34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63,64 ve 65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35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66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36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67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37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68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38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69 ve 70.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39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71 ve 72.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40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73,74 ve 75.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 41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76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42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77 ve 78.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43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79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44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80 ve 81.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45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82 ve 83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...46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84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47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85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48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86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…………………………………………………………………………………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50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87,88 ve 89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………………………………………………………………………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...51</w:t>
            </w:r>
          </w:p>
          <w:p>
            <w:pPr>
              <w:pStyle w:val="Gövde"/>
              <w:rPr>
                <w:rFonts w:ascii="-webkit-standard" w:cs="-webkit-standard" w:hAnsi="-webkit-standard" w:eastAsia="-webkit-standard"/>
                <w:shd w:val="nil" w:color="auto" w:fill="auto"/>
              </w:rPr>
            </w:pPr>
          </w:p>
          <w:p>
            <w:pPr>
              <w:pStyle w:val="Gövde"/>
            </w:pPr>
            <w:r>
              <w:rPr>
                <w:rFonts w:ascii="-webkit-standard" w:cs="-webkit-standard" w:hAnsi="-webkit-standard" w:eastAsia="-webkit-standard"/>
                <w:shd w:val="nil" w:color="auto" w:fill="auto"/>
              </w:rPr>
            </w:r>
          </w:p>
        </w:tc>
      </w:tr>
    </w:tbl>
    <w:p>
      <w:pPr>
        <w:pStyle w:val="Gövde"/>
        <w:widowControl w:val="0"/>
        <w:jc w:val="right"/>
        <w:rPr>
          <w:rFonts w:ascii="Courier New" w:cs="Courier New" w:hAnsi="Courier New" w:eastAsia="Courier New"/>
          <w:sz w:val="18"/>
          <w:szCs w:val="18"/>
        </w:rPr>
      </w:pPr>
    </w:p>
    <w:p>
      <w:pPr>
        <w:pStyle w:val="Gövde"/>
        <w:rPr>
          <w:rFonts w:ascii="Courier New" w:cs="Courier New" w:hAnsi="Courier New" w:eastAsia="Courier New"/>
          <w:sz w:val="18"/>
          <w:szCs w:val="18"/>
        </w:rPr>
      </w:pPr>
      <w:r>
        <w:rPr>
          <w:rFonts w:ascii="Courier New" w:hAnsi="Courier New"/>
          <w:sz w:val="18"/>
          <w:szCs w:val="18"/>
          <w:rtl w:val="0"/>
        </w:rPr>
        <w:t xml:space="preserve">                        </w:t>
      </w:r>
    </w:p>
    <w:p>
      <w:pPr>
        <w:pStyle w:val="Gövde"/>
        <w:jc w:val="center"/>
        <w:rPr>
          <w:del w:id="39" w:date="2024-10-13T16:34:00Z" w:author="Ahmed Salih"/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18"/>
          <w:szCs w:val="18"/>
        </w:rPr>
        <w:br w:type="page"/>
      </w:r>
    </w:p>
    <w:p>
      <w:pPr>
        <w:pStyle w:val="Gövde"/>
        <w:jc w:val="right"/>
        <w:rPr>
          <w:rFonts w:ascii="Courier New" w:cs="Courier New" w:hAnsi="Courier New" w:eastAsia="Courier New"/>
          <w:sz w:val="18"/>
          <w:szCs w:val="18"/>
        </w:rPr>
      </w:pPr>
      <w:r>
        <w:rPr>
          <w:sz w:val="18"/>
          <w:szCs w:val="18"/>
          <w:rtl w:val="0"/>
        </w:rPr>
        <w:t>III</w:t>
      </w:r>
    </w:p>
    <w:tbl>
      <w:tblPr>
        <w:tblW w:w="1002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025"/>
      </w:tblGrid>
      <w:tr>
        <w:tblPrEx>
          <w:shd w:val="clear" w:color="auto" w:fill="ced7e7"/>
        </w:tblPrEx>
        <w:trPr>
          <w:trHeight w:val="14178" w:hRule="atLeast"/>
        </w:trPr>
        <w:tc>
          <w:tcPr>
            <w:tcW w:type="dxa" w:w="100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b w:val="1"/>
                <w:bCs w:val="1"/>
                <w:sz w:val="22"/>
                <w:szCs w:val="22"/>
                <w:shd w:val="nil" w:color="auto" w:fill="auto"/>
              </w:rPr>
            </w:pPr>
          </w:p>
          <w:p>
            <w:pPr>
              <w:pStyle w:val="Gövde"/>
              <w:jc w:val="center"/>
              <w:rPr>
                <w:b w:val="1"/>
                <w:bCs w:val="1"/>
                <w:sz w:val="22"/>
                <w:szCs w:val="22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STAJIN YAPILDI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Ğ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 KURUM VEYA KURULU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UN TANIMI</w:t>
            </w:r>
          </w:p>
          <w:p>
            <w:pPr>
              <w:pStyle w:val="Gövde"/>
              <w:jc w:val="center"/>
              <w:rPr>
                <w:sz w:val="22"/>
                <w:szCs w:val="22"/>
                <w:shd w:val="nil" w:color="auto" w:fill="auto"/>
              </w:rPr>
            </w:pP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rFonts w:ascii="Cambria" w:hAnsi="Cambria"/>
                <w:shd w:val="nil" w:color="auto" w:fill="auto"/>
                <w:rtl w:val="0"/>
                <w:lang w:val="it-IT"/>
              </w:rPr>
              <w:t xml:space="preserve">Intellium,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İ</w:t>
            </w:r>
            <w:r>
              <w:rPr>
                <w:rFonts w:ascii="Cambria" w:hAnsi="Cambria"/>
                <w:shd w:val="nil" w:color="auto" w:fill="auto"/>
                <w:rtl w:val="0"/>
              </w:rPr>
              <w:t>stanbul merkezli bir T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rk teknoloji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irketidir.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>irket, deneyimli bir m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hendis ekibi taraf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ndan 2015 y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l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nda kurulmu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tur. Intellium,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>irketlerin t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m b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y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kl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klerine yapay zeka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çö</w:t>
            </w:r>
            <w:r>
              <w:rPr>
                <w:rFonts w:ascii="Cambria" w:hAnsi="Cambria"/>
                <w:shd w:val="nil" w:color="auto" w:fill="auto"/>
                <w:rtl w:val="0"/>
              </w:rPr>
              <w:t>z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mleri geli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>tirmeye odaklanmaktad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rFonts w:ascii="Cambria" w:hAnsi="Cambria"/>
                <w:shd w:val="nil" w:color="auto" w:fill="auto"/>
                <w:rtl w:val="0"/>
                <w:lang w:val="it-IT"/>
              </w:rPr>
              <w:t xml:space="preserve">Intellium,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unlar da dahil olmak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zere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hd w:val="nil" w:color="auto" w:fill="auto"/>
                <w:rtl w:val="0"/>
              </w:rPr>
              <w:t>e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itli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r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nler ve hizmetler sunar: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List Paragraph"/>
              <w:numPr>
                <w:ilvl w:val="0"/>
                <w:numId w:val="1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</w:rPr>
            </w:pP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Veri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leme ve karar alma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 xml:space="preserve">in makine 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öğ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 xml:space="preserve">renme 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çö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z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mleri</w:t>
            </w:r>
          </w:p>
          <w:p>
            <w:pPr>
              <w:pStyle w:val="List Paragraph"/>
              <w:numPr>
                <w:ilvl w:val="0"/>
                <w:numId w:val="1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</w:rPr>
            </w:pP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G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nt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 xml:space="preserve">ü 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ve video analizi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in g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nt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 xml:space="preserve">ü 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 xml:space="preserve">leme 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çö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z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mleri</w:t>
            </w:r>
          </w:p>
          <w:p>
            <w:pPr>
              <w:pStyle w:val="List Paragraph"/>
              <w:numPr>
                <w:ilvl w:val="0"/>
                <w:numId w:val="1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</w:rPr>
            </w:pP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İ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nsan dilini anlamak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  <w:lang w:val="nl-NL"/>
              </w:rPr>
              <w:t>in do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al dil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 xml:space="preserve">leme 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çö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z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mleri</w:t>
            </w:r>
          </w:p>
          <w:p>
            <w:pPr>
              <w:pStyle w:val="List Paragraph"/>
              <w:numPr>
                <w:ilvl w:val="0"/>
                <w:numId w:val="1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</w:rPr>
            </w:pP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Ak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ll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robotlar olu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turmak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 xml:space="preserve">in robotik 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çö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z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mler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rFonts w:ascii="Cambria" w:hAnsi="Cambria"/>
                <w:shd w:val="nil" w:color="auto" w:fill="auto"/>
                <w:rtl w:val="0"/>
              </w:rPr>
              <w:t xml:space="preserve">Intellium, yapay zeka teknolojilerini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>irketlerin verimlili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ini ve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retkenli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hd w:val="nil" w:color="auto" w:fill="auto"/>
                <w:rtl w:val="0"/>
              </w:rPr>
              <w:t>ini art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rmak i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hd w:val="nil" w:color="auto" w:fill="auto"/>
                <w:rtl w:val="0"/>
              </w:rPr>
              <w:t>in kullan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r.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Ö</w:t>
            </w:r>
            <w:r>
              <w:rPr>
                <w:rFonts w:ascii="Cambria" w:hAnsi="Cambria"/>
                <w:shd w:val="nil" w:color="auto" w:fill="auto"/>
                <w:rtl w:val="0"/>
              </w:rPr>
              <w:t>rne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in, Intellium'un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çö</w:t>
            </w:r>
            <w:r>
              <w:rPr>
                <w:rFonts w:ascii="Cambria" w:hAnsi="Cambria"/>
                <w:shd w:val="nil" w:color="auto" w:fill="auto"/>
                <w:rtl w:val="0"/>
              </w:rPr>
              <w:t>z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mleri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irketlere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>unlarda yard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mc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hd w:val="nil" w:color="auto" w:fill="auto"/>
                <w:rtl w:val="0"/>
              </w:rPr>
              <w:t>olabilir: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List Paragraph"/>
              <w:numPr>
                <w:ilvl w:val="0"/>
                <w:numId w:val="2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</w:rPr>
            </w:pP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Tahmin do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rulu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unu art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rma</w:t>
            </w:r>
          </w:p>
          <w:p>
            <w:pPr>
              <w:pStyle w:val="List Paragraph"/>
              <w:numPr>
                <w:ilvl w:val="0"/>
                <w:numId w:val="2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</w:rPr>
            </w:pP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İş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letme verimlili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ini art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rma</w:t>
            </w:r>
          </w:p>
          <w:p>
            <w:pPr>
              <w:pStyle w:val="List Paragraph"/>
              <w:numPr>
                <w:ilvl w:val="0"/>
                <w:numId w:val="2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</w:rPr>
            </w:pP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M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teri deneyimini iyile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tirme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rFonts w:ascii="Cambria" w:hAnsi="Cambria"/>
                <w:shd w:val="nil" w:color="auto" w:fill="auto"/>
                <w:rtl w:val="0"/>
              </w:rPr>
              <w:t>Intellium'un ana m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üş</w:t>
            </w:r>
            <w:r>
              <w:rPr>
                <w:rFonts w:ascii="Cambria" w:hAnsi="Cambria"/>
                <w:shd w:val="nil" w:color="auto" w:fill="auto"/>
                <w:rtl w:val="0"/>
              </w:rPr>
              <w:t>terileri farkl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hd w:val="nil" w:color="auto" w:fill="auto"/>
                <w:rtl w:val="0"/>
              </w:rPr>
              <w:t>sekt</w:t>
            </w:r>
            <w:r>
              <w:rPr>
                <w:rFonts w:ascii="Cambria" w:hAnsi="Cambria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rlerden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>irketleri i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hd w:val="nil" w:color="auto" w:fill="auto"/>
                <w:rtl w:val="0"/>
              </w:rPr>
              <w:t>erir, bu sekt</w:t>
            </w:r>
            <w:r>
              <w:rPr>
                <w:rFonts w:ascii="Cambria" w:hAnsi="Cambria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Cambria" w:hAnsi="Cambria"/>
                <w:shd w:val="nil" w:color="auto" w:fill="auto"/>
                <w:rtl w:val="0"/>
              </w:rPr>
              <w:t>rler aras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nda finansal hizmetler, imalat ve sa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hd w:val="nil" w:color="auto" w:fill="auto"/>
                <w:rtl w:val="0"/>
              </w:rPr>
              <w:t>l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k hizmetleri bulunmaktad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rFonts w:ascii="Cambria" w:hAnsi="Cambria"/>
                <w:shd w:val="nil" w:color="auto" w:fill="auto"/>
                <w:rtl w:val="0"/>
              </w:rPr>
              <w:t>A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>a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ğı</w:t>
            </w:r>
            <w:r>
              <w:rPr>
                <w:rFonts w:ascii="Cambria" w:hAnsi="Cambria"/>
                <w:shd w:val="nil" w:color="auto" w:fill="auto"/>
                <w:rtl w:val="0"/>
              </w:rPr>
              <w:t>da Intellium'un baz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projelerine </w:t>
            </w:r>
            <w:r>
              <w:rPr>
                <w:rFonts w:ascii="Cambria" w:hAnsi="Cambria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Cambria" w:hAnsi="Cambria"/>
                <w:shd w:val="nil" w:color="auto" w:fill="auto"/>
                <w:rtl w:val="0"/>
              </w:rPr>
              <w:t>rnekler verilmi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>tir: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List Paragraph"/>
              <w:numPr>
                <w:ilvl w:val="0"/>
                <w:numId w:val="3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  <w:lang w:val="it-IT"/>
              </w:rPr>
            </w:pP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  <w:lang w:val="it-IT"/>
              </w:rPr>
              <w:t>Intellium, m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teri verilerini analiz etmek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in yapay zeka tabanl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bir sistem geli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 xml:space="preserve">tirdi ve bir havayolu 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irketinin tahmin do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rulu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unu art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rmalar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na yard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mc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oldu.</w:t>
            </w:r>
          </w:p>
          <w:p>
            <w:pPr>
              <w:pStyle w:val="List Paragraph"/>
              <w:numPr>
                <w:ilvl w:val="0"/>
                <w:numId w:val="3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</w:rPr>
            </w:pP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 xml:space="preserve">Intellium, bir 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retim tesisi verimlili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ini art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rmak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in yapay zeka tabanl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bir kontrol sistemini geli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 xml:space="preserve">tirdi ve bir imalat 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irketine yard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mc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oldu.</w:t>
            </w:r>
          </w:p>
          <w:p>
            <w:pPr>
              <w:pStyle w:val="List Paragraph"/>
              <w:numPr>
                <w:ilvl w:val="0"/>
                <w:numId w:val="3"/>
              </w:numPr>
              <w:bidi w:val="0"/>
              <w:spacing w:after="150" w:line="198" w:lineRule="auto"/>
              <w:ind w:right="0"/>
              <w:jc w:val="both"/>
              <w:rPr>
                <w:sz w:val="24"/>
                <w:szCs w:val="24"/>
                <w:rtl w:val="0"/>
                <w:lang w:val="de-DE"/>
              </w:rPr>
            </w:pP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  <w:lang w:val="de-DE"/>
              </w:rPr>
              <w:t>Intellium, sa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 xml:space="preserve">k hizmeti veren bir 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irketin m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teri deneyimini iyile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tirmelerine yard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mc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olmak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in sa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k verilerini analiz etmek 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in yapay zeka tabanl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bir sistem geli</w:t>
            </w:r>
            <w:r>
              <w:rPr>
                <w:rFonts w:ascii="Cambria" w:hAnsi="Cambria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z w:val="24"/>
                <w:szCs w:val="24"/>
                <w:shd w:val="nil" w:color="auto" w:fill="auto"/>
                <w:rtl w:val="0"/>
              </w:rPr>
              <w:t>tirdi.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spacing w:before="240" w:after="150" w:line="216" w:lineRule="auto"/>
              <w:ind w:left="540" w:right="0" w:firstLine="0"/>
              <w:jc w:val="both"/>
              <w:rPr>
                <w:rtl w:val="0"/>
              </w:rPr>
            </w:pPr>
            <w:r>
              <w:rPr>
                <w:rFonts w:ascii="Cambria" w:hAnsi="Cambria"/>
                <w:shd w:val="nil" w:color="auto" w:fill="auto"/>
                <w:rtl w:val="0"/>
                <w:lang w:val="it-IT"/>
              </w:rPr>
              <w:t>Intellium, T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rkiye'de yapay zeka alan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nda </w:t>
            </w:r>
            <w:r>
              <w:rPr>
                <w:rFonts w:ascii="Cambria" w:hAnsi="Cambria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Cambria" w:hAnsi="Cambria"/>
                <w:shd w:val="nil" w:color="auto" w:fill="auto"/>
                <w:rtl w:val="0"/>
              </w:rPr>
              <w:t>nc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 xml:space="preserve">ü </w:t>
            </w:r>
            <w:r>
              <w:rPr>
                <w:rFonts w:ascii="Cambria" w:hAnsi="Cambria"/>
                <w:shd w:val="nil" w:color="auto" w:fill="auto"/>
                <w:rtl w:val="0"/>
              </w:rPr>
              <w:t>olmay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hd w:val="nil" w:color="auto" w:fill="auto"/>
                <w:rtl w:val="0"/>
              </w:rPr>
              <w:t xml:space="preserve">hedeflemektedir. 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Ş</w:t>
            </w:r>
            <w:r>
              <w:rPr>
                <w:rFonts w:ascii="Cambria" w:hAnsi="Cambria"/>
                <w:shd w:val="nil" w:color="auto" w:fill="auto"/>
                <w:rtl w:val="0"/>
              </w:rPr>
              <w:t>irket d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ü</w:t>
            </w:r>
            <w:r>
              <w:rPr>
                <w:rFonts w:ascii="Cambria" w:hAnsi="Cambria"/>
                <w:shd w:val="nil" w:color="auto" w:fill="auto"/>
                <w:rtl w:val="0"/>
              </w:rPr>
              <w:t>nya genelinde yeni pazarlara a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çı</w:t>
            </w:r>
            <w:r>
              <w:rPr>
                <w:rFonts w:ascii="Cambria" w:hAnsi="Cambria"/>
                <w:shd w:val="nil" w:color="auto" w:fill="auto"/>
                <w:rtl w:val="0"/>
              </w:rPr>
              <w:t>lmay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Cambria" w:hAnsi="Cambria"/>
                <w:shd w:val="nil" w:color="auto" w:fill="auto"/>
                <w:rtl w:val="0"/>
              </w:rPr>
              <w:t>planlamaktad</w:t>
            </w:r>
            <w:r>
              <w:rPr>
                <w:rFonts w:ascii="Cambria" w:hAnsi="Cambria" w:hint="default"/>
                <w:shd w:val="nil" w:color="auto" w:fill="auto"/>
                <w:rtl w:val="0"/>
              </w:rPr>
              <w:t>ı</w:t>
            </w:r>
            <w:r>
              <w:rPr>
                <w:rFonts w:ascii="Cambria" w:hAnsi="Cambria"/>
                <w:shd w:val="nil" w:color="auto" w:fill="auto"/>
                <w:rtl w:val="0"/>
              </w:rPr>
              <w:t>r.</w:t>
            </w:r>
          </w:p>
        </w:tc>
      </w:tr>
    </w:tbl>
    <w:p>
      <w:pPr>
        <w:pStyle w:val="Gövde"/>
        <w:rPr>
          <w:rFonts w:ascii="Courier New" w:cs="Courier New" w:hAnsi="Courier New" w:eastAsia="Courier New"/>
          <w:sz w:val="18"/>
          <w:szCs w:val="18"/>
        </w:rPr>
      </w:pPr>
    </w:p>
    <w:p>
      <w:pPr>
        <w:pStyle w:val="Gövde"/>
        <w:jc w:val="right"/>
        <w:rPr>
          <w:rFonts w:ascii="Courier New" w:cs="Courier New" w:hAnsi="Courier New" w:eastAsia="Courier New"/>
          <w:sz w:val="18"/>
          <w:szCs w:val="18"/>
        </w:rPr>
      </w:pPr>
      <w:r>
        <w:rPr>
          <w:rFonts w:ascii="Courier New" w:hAnsi="Courier New"/>
          <w:sz w:val="18"/>
          <w:szCs w:val="18"/>
          <w:rtl w:val="0"/>
        </w:rPr>
        <w:t xml:space="preserve">            IV</w:t>
      </w:r>
    </w:p>
    <w:p>
      <w:pPr>
        <w:pStyle w:val="Gövde"/>
        <w:jc w:val="right"/>
        <w:rPr>
          <w:rFonts w:ascii="Courier New" w:cs="Courier New" w:hAnsi="Courier New" w:eastAsia="Courier New"/>
          <w:sz w:val="18"/>
          <w:szCs w:val="18"/>
        </w:rPr>
      </w:pPr>
      <w:r>
        <w:rPr>
          <w:rFonts w:ascii="Courier New" w:hAnsi="Courier New"/>
          <w:sz w:val="18"/>
          <w:szCs w:val="18"/>
          <w:rtl w:val="0"/>
        </w:rPr>
        <w:t xml:space="preserve">        </w:t>
      </w:r>
    </w:p>
    <w:tbl>
      <w:tblPr>
        <w:tblW w:w="10025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025"/>
      </w:tblGrid>
      <w:tr>
        <w:tblPrEx>
          <w:shd w:val="clear" w:color="auto" w:fill="ced7e7"/>
        </w:tblPrEx>
        <w:trPr>
          <w:trHeight w:val="15970" w:hRule="atLeast"/>
        </w:trPr>
        <w:tc>
          <w:tcPr>
            <w:tcW w:type="dxa" w:w="100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rFonts w:ascii="Courier New" w:cs="Courier New" w:hAnsi="Courier New" w:eastAsia="Courier New"/>
                <w:b w:val="1"/>
                <w:bCs w:val="1"/>
                <w:sz w:val="28"/>
                <w:szCs w:val="2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G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R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İŞ</w:t>
            </w:r>
          </w:p>
          <w:p>
            <w:pPr>
              <w:pStyle w:val="Gövde"/>
              <w:bidi w:val="0"/>
              <w:spacing w:before="240" w:after="240" w:line="360" w:lineRule="auto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proje, modern bir teknoloji y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kullanarak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tirilen,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ok platformlu bir uygulamad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Backend taraf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nda </w:t>
            </w:r>
            <w:r>
              <w:rPr>
                <w:b w:val="1"/>
                <w:bCs w:val="1"/>
                <w:shd w:val="nil" w:color="auto" w:fill="auto"/>
                <w:rtl w:val="0"/>
              </w:rPr>
              <w:t>C# Web API</w:t>
            </w:r>
            <w:r>
              <w:rPr>
                <w:shd w:val="nil" w:color="auto" w:fill="auto"/>
                <w:rtl w:val="0"/>
              </w:rPr>
              <w:t xml:space="preserve"> ile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lam bir veri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netimi altyap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lanm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Mobil uygulama,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dostu ve performansl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bir deneyim sunmak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in 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Flutter</w:t>
            </w:r>
            <w:r>
              <w:rPr>
                <w:shd w:val="nil" w:color="auto" w:fill="auto"/>
                <w:rtl w:val="0"/>
              </w:rPr>
              <w:t xml:space="preserve">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tirilmi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tir. Web 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ise dinamik ve h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zl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etkile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imleri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in </w:t>
            </w:r>
            <w:r>
              <w:rPr>
                <w:b w:val="1"/>
                <w:bCs w:val="1"/>
                <w:shd w:val="nil" w:color="auto" w:fill="auto"/>
                <w:rtl w:val="0"/>
              </w:rPr>
              <w:t>JavaScript ve React</w:t>
            </w:r>
            <w:r>
              <w:rPr>
                <w:shd w:val="nil" w:color="auto" w:fill="auto"/>
                <w:rtl w:val="0"/>
              </w:rPr>
              <w:t xml:space="preserve"> ile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turulmu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both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Teknolojiler:</w:t>
            </w:r>
          </w:p>
          <w:p>
            <w:pPr>
              <w:pStyle w:val="List Paragraph"/>
              <w:numPr>
                <w:ilvl w:val="0"/>
                <w:numId w:val="4"/>
              </w:numPr>
              <w:bidi w:val="0"/>
              <w:spacing w:before="240" w:after="240"/>
              <w:ind w:right="0"/>
              <w:jc w:val="both"/>
              <w:rPr>
                <w:rFonts w:ascii="Times New Roman" w:hAnsi="Times New Roman"/>
                <w:sz w:val="24"/>
                <w:szCs w:val="24"/>
                <w:rtl w:val="0"/>
                <w:lang w:val="de-DE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de-DE"/>
              </w:rPr>
              <w:t>Backend (API):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C# ile .NET Core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larak geli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tirilen API, veritaban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lemlerini ve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mant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netir. Ayr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ca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venlik, kimlik do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rulama ve yetkilendirme 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lerini de kapsar.</w:t>
            </w:r>
          </w:p>
          <w:p>
            <w:pPr>
              <w:pStyle w:val="List Paragraph"/>
              <w:numPr>
                <w:ilvl w:val="0"/>
                <w:numId w:val="5"/>
              </w:numPr>
              <w:bidi w:val="0"/>
              <w:spacing w:before="240" w:after="240"/>
              <w:ind w:right="0"/>
              <w:jc w:val="both"/>
              <w:rPr>
                <w:rFonts w:ascii="-webkit-standard" w:cs="-webkit-standard" w:hAnsi="-webkit-standard" w:eastAsia="-webkit-standard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38127" cy="238127"/>
                  <wp:effectExtent l="0" t="0" r="0" b="0"/>
                  <wp:docPr id="1073741828" name="officeArt object" descr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image2.png" descr="image2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7" cy="2381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  <w:lang w:val="de-DE"/>
              </w:rPr>
              <w:t xml:space="preserve"> Web API (.NET 6.0)</w:t>
            </w:r>
          </w:p>
          <w:p>
            <w:pPr>
              <w:pStyle w:val="List Paragraph"/>
              <w:numPr>
                <w:ilvl w:val="0"/>
                <w:numId w:val="5"/>
              </w:numPr>
              <w:bidi w:val="0"/>
              <w:spacing w:before="240" w:after="240"/>
              <w:ind w:right="0"/>
              <w:jc w:val="both"/>
              <w:rPr>
                <w:rFonts w:ascii="-webkit-standard" w:cs="-webkit-standard" w:hAnsi="-webkit-standard" w:eastAsia="-webkit-standard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38127" cy="238127"/>
                  <wp:effectExtent l="0" t="0" r="0" b="0"/>
                  <wp:docPr id="1073741829" name="officeArt object" descr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image3.png" descr="image3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7" cy="2381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</w:rPr>
              <w:t>PostgreSQL</w:t>
            </w:r>
          </w:p>
          <w:p>
            <w:pPr>
              <w:pStyle w:val="List Paragraph"/>
              <w:numPr>
                <w:ilvl w:val="0"/>
                <w:numId w:val="5"/>
              </w:numPr>
              <w:bidi w:val="0"/>
              <w:spacing w:before="240" w:after="240"/>
              <w:ind w:right="0"/>
              <w:jc w:val="both"/>
              <w:rPr>
                <w:rFonts w:ascii="-webkit-standard" w:cs="-webkit-standard" w:hAnsi="-webkit-standard" w:eastAsia="-webkit-standard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22098" cy="222098"/>
                  <wp:effectExtent l="0" t="0" r="0" b="0"/>
                  <wp:docPr id="1073741830" name="officeArt object" descr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image4.png" descr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98" cy="2220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  <w:lang w:val="en-US"/>
              </w:rPr>
              <w:t>Entity Framework Core</w:t>
            </w:r>
          </w:p>
          <w:p>
            <w:pPr>
              <w:pStyle w:val="List Paragraph"/>
              <w:numPr>
                <w:ilvl w:val="0"/>
                <w:numId w:val="6"/>
              </w:numPr>
              <w:bidi w:val="0"/>
              <w:spacing w:before="240" w:after="240"/>
              <w:ind w:right="0"/>
              <w:jc w:val="both"/>
              <w:rPr>
                <w:rFonts w:ascii="-webkit-standard" w:cs="-webkit-standard" w:hAnsi="-webkit-standard" w:eastAsia="-webkit-standard"/>
                <w:rtl w:val="0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</w:rPr>
              <w:t>Business, Core, DataAccess, Entities, WebAPI Katmanlar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</w:rPr>
              <w:t>ı</w:t>
            </w:r>
          </w:p>
          <w:p>
            <w:pPr>
              <w:pStyle w:val="Gövde"/>
              <w:spacing w:before="240" w:after="240" w:line="276" w:lineRule="auto"/>
              <w:ind w:left="1080" w:firstLine="0"/>
              <w:jc w:val="both"/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4"/>
              </w:numPr>
              <w:bidi w:val="0"/>
              <w:spacing w:before="240" w:after="240"/>
              <w:ind w:right="0"/>
              <w:jc w:val="both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Mobil Uygulama: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Hem iOS hem Android cihazlarda sorunsuz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abilen, performans odakl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bir mobil uygulama geli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tirilmi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tir. Uygulama, API ile entegre edilerek ger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ek zamanl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veri 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veri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 sa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lar.</w:t>
            </w:r>
          </w:p>
          <w:p>
            <w:pPr>
              <w:pStyle w:val="List Paragraph"/>
              <w:numPr>
                <w:ilvl w:val="0"/>
                <w:numId w:val="7"/>
              </w:numPr>
              <w:bidi w:val="0"/>
              <w:spacing w:before="240" w:after="240"/>
              <w:ind w:right="0"/>
              <w:jc w:val="both"/>
              <w:rPr>
                <w:rFonts w:ascii="-webkit-standard" w:cs="-webkit-standard" w:hAnsi="-webkit-standard" w:eastAsia="-webkit-standard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53841" cy="253841"/>
                  <wp:effectExtent l="0" t="0" r="0" b="0"/>
                  <wp:docPr id="1073741831" name="officeArt object" descr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image5.png" descr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41" cy="2538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  <w:lang w:val="de-DE"/>
              </w:rPr>
              <w:t>Flutter</w:t>
            </w:r>
          </w:p>
          <w:p>
            <w:pPr>
              <w:pStyle w:val="List Paragraph"/>
              <w:numPr>
                <w:ilvl w:val="0"/>
                <w:numId w:val="7"/>
              </w:numPr>
              <w:bidi w:val="0"/>
              <w:spacing w:before="240" w:after="240"/>
              <w:ind w:right="0"/>
              <w:jc w:val="both"/>
              <w:rPr>
                <w:rFonts w:ascii="-webkit-standard" w:cs="-webkit-standard" w:hAnsi="-webkit-standard" w:eastAsia="-webkit-standard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66598" cy="266598"/>
                  <wp:effectExtent l="0" t="0" r="0" b="0"/>
                  <wp:docPr id="1073741832" name="officeArt object" descr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image6.png" descr="image6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98" cy="2665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  <w:lang w:val="en-US"/>
              </w:rPr>
              <w:t>GetX: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 Projede kullan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  <w:lang w:val="en-US"/>
              </w:rPr>
              <w:t xml:space="preserve">lan state management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çö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z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m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ü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ile kullan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c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aray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z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ndeki dinamik de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i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iklikler ve veri y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netimi verimli bir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ekilde yap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l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7"/>
              </w:numPr>
              <w:bidi w:val="0"/>
              <w:spacing w:before="240" w:after="240"/>
              <w:ind w:right="0"/>
              <w:jc w:val="both"/>
              <w:rPr>
                <w:rFonts w:ascii="-webkit-standard" w:cs="-webkit-standard" w:hAnsi="-webkit-standard" w:eastAsia="-webkit-standard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72891" cy="272891"/>
                  <wp:effectExtent l="0" t="0" r="0" b="0"/>
                  <wp:docPr id="1073741833" name="officeArt object" descr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image7.png" descr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91" cy="2728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</w:rPr>
              <w:t>http Paketi: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 API ile veri al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veri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i sa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lamak i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in kullan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l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r. </w:t>
            </w:r>
            <w:r>
              <w:rPr>
                <w:rFonts w:ascii="Calibri" w:cs="-webkit-standard" w:hAnsi="Calibri" w:eastAsia="-webkit-standard"/>
                <w:b w:val="1"/>
                <w:bCs w:val="1"/>
                <w:shd w:val="nil" w:color="auto" w:fill="auto"/>
                <w:rtl w:val="0"/>
              </w:rPr>
              <w:t>Uri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 ve </w:t>
            </w:r>
            <w:r>
              <w:rPr>
                <w:rFonts w:ascii="Calibri" w:cs="-webkit-standard" w:hAnsi="Calibri" w:eastAsia="-webkit-standard"/>
                <w:b w:val="1"/>
                <w:bCs w:val="1"/>
                <w:shd w:val="nil" w:color="auto" w:fill="auto"/>
                <w:rtl w:val="0"/>
                <w:lang w:val="en-US"/>
              </w:rPr>
              <w:t>RESTful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 yap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ile mobil uygulama, sunucu taraf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ile senkronize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ekilde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al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ışı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spacing w:before="240" w:after="240" w:line="276" w:lineRule="auto"/>
              <w:ind w:left="1080" w:firstLine="0"/>
              <w:jc w:val="both"/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4"/>
              </w:numPr>
              <w:bidi w:val="0"/>
              <w:spacing w:before="240" w:after="240"/>
              <w:ind w:right="0"/>
              <w:jc w:val="both"/>
              <w:rPr>
                <w:rFonts w:ascii="Times New Roman" w:hAnsi="Times New Roman"/>
                <w:sz w:val="24"/>
                <w:szCs w:val="24"/>
                <w:rtl w:val="0"/>
                <w:lang w:val="fr-FR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fr-FR"/>
              </w:rPr>
              <w:t>Frontend :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web taray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 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zerinden eri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im sa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layabilece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 bir aray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z 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React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ile geli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tirilmi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tir. Bu aray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z, modern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deneyimi standartlar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na uygun olup, API'den gelen verileri dinamik olarak sunar.</w:t>
            </w:r>
          </w:p>
          <w:p>
            <w:pPr>
              <w:pStyle w:val="List Paragraph"/>
              <w:numPr>
                <w:ilvl w:val="0"/>
                <w:numId w:val="8"/>
              </w:numPr>
              <w:bidi w:val="0"/>
              <w:spacing w:before="240" w:after="240"/>
              <w:ind w:right="0"/>
              <w:jc w:val="both"/>
              <w:rPr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41148" cy="241148"/>
                  <wp:effectExtent l="0" t="0" r="0" b="0"/>
                  <wp:docPr id="1073741834" name="officeArt object" descr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image8.png" descr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48" cy="2411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  <w:lang w:val="en-US"/>
              </w:rPr>
              <w:t>React</w:t>
            </w:r>
            <w:r>
              <w:rPr>
                <w:shd w:val="nil" w:color="auto" w:fill="auto"/>
                <w:rtl w:val="0"/>
              </w:rPr>
              <w:t xml:space="preserve">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 bile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en tabanl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bir mimari ile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tirilmesini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lar ve </w:t>
            </w:r>
            <w:r>
              <w:rPr>
                <w:b w:val="1"/>
                <w:bCs w:val="1"/>
                <w:shd w:val="nil" w:color="auto" w:fill="auto"/>
                <w:rtl w:val="0"/>
              </w:rPr>
              <w:t>SPA</w:t>
            </w:r>
            <w:r>
              <w:rPr>
                <w:shd w:val="nil" w:color="auto" w:fill="auto"/>
                <w:rtl w:val="0"/>
                <w:lang w:val="en-US"/>
              </w:rPr>
              <w:t xml:space="preserve"> (Single Page Application)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ile h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zl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ge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ler sunar.</w:t>
            </w:r>
          </w:p>
          <w:p>
            <w:pPr>
              <w:pStyle w:val="List Paragraph"/>
              <w:numPr>
                <w:ilvl w:val="0"/>
                <w:numId w:val="9"/>
              </w:numPr>
              <w:bidi w:val="0"/>
              <w:spacing w:before="240" w:after="240"/>
              <w:ind w:right="0"/>
              <w:jc w:val="both"/>
              <w:rPr>
                <w:rFonts w:ascii="-webkit-standard" w:cs="-webkit-standard" w:hAnsi="-webkit-standard" w:eastAsia="-webkit-standard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79241" cy="279241"/>
                  <wp:effectExtent l="0" t="0" r="0" b="0"/>
                  <wp:docPr id="1073741835" name="officeArt object" descr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image9.png" descr="image9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41" cy="2792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hd w:val="nil" w:color="auto" w:fill="auto"/>
                <w:rtl w:val="0"/>
                <w:lang w:val="fr-FR"/>
              </w:rPr>
              <w:t>Redux: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 Global state management yap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s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olarak kullan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l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r ve uygulaman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n veri ak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ışı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kontrol eder.</w:t>
            </w:r>
          </w:p>
          <w:p>
            <w:pPr>
              <w:pStyle w:val="Gövde"/>
              <w:bidi w:val="0"/>
              <w:spacing w:before="240" w:after="240" w:line="360" w:lineRule="auto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Proje genel olarak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venlik, performans ve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dostu 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zler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zerine odaklanarak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tirilmi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tir. Mobil ve web platformlar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deneyimini art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rmak amac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yla en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ncel teknolojiler tercih edilmi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tir.</w:t>
            </w:r>
          </w:p>
          <w:p>
            <w:pPr>
              <w:pStyle w:val="Gövde"/>
              <w:bidi w:val="0"/>
              <w:spacing w:before="240" w:after="240" w:line="360" w:lineRule="auto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6219827" cy="3886200"/>
                  <wp:effectExtent l="0" t="0" r="0" b="0"/>
                  <wp:docPr id="1073741836" name="officeArt object" descr="image3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image3.jpeg" descr="image3.jpe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7" cy="3886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  <w:rtl w:val="0"/>
              </w:rPr>
              <w:t xml:space="preserve">                                                                      Staj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proje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 arac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olarak </w:t>
            </w:r>
            <w:r>
              <w:rPr>
                <w:b w:val="1"/>
                <w:bCs w:val="1"/>
                <w:shd w:val="nil" w:color="auto" w:fill="auto"/>
                <w:rtl w:val="0"/>
                <w:lang w:val="it-IT"/>
              </w:rPr>
              <w:t>Trello</w:t>
            </w:r>
            <w:r>
              <w:rPr>
                <w:shd w:val="nil" w:color="auto" w:fill="auto"/>
                <w:rtl w:val="0"/>
              </w:rPr>
              <w:t xml:space="preserve">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it-IT"/>
              </w:rPr>
              <w:t>. Trello,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rsel bir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 arac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olup, tak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projelerini ve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ak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netmelerine yard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olan bir platformdur. Tahta (board) temelli bir sistem kullanarak,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revlerin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amalara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  <w:lang w:val="fr-FR"/>
              </w:rPr>
              <w:t>re 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zenlenmesini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lar.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revler kartlar (cards) halinde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turulur ve bu kartlar, s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kle-b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rak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ntemiyle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listeler (To Do, In Progress, Completed, vb.) aras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ta</w:t>
            </w:r>
            <w:r>
              <w:rPr>
                <w:shd w:val="nil" w:color="auto" w:fill="auto"/>
                <w:rtl w:val="0"/>
              </w:rPr>
              <w:t>şı</w:t>
            </w:r>
            <w:r>
              <w:rPr>
                <w:shd w:val="nil" w:color="auto" w:fill="auto"/>
                <w:rtl w:val="0"/>
              </w:rPr>
              <w:t>nabilir.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Trello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1"/>
                <w14:textFill>
                  <w14:solidFill>
                    <w14:srgbClr w14:val="000000"/>
                  </w14:solidFill>
                </w14:textFill>
              </w:rPr>
              <w:t>’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nun Kullan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m Amac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 w:line="360" w:lineRule="auto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Trello, projede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  <w:lang w:val="da-DK"/>
              </w:rPr>
              <w:t>rev da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 xml:space="preserve">takibi ve ekip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yelerinin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birli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yapmas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kolayla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ran bir platform olarak tercih edildi. Her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rev, belirli bir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sorumluyu temsil eden kartlarla tan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mland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revlerin durumu "To Do", "In Progress", "Testing", ve "Completed" gibi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listelerde takip edilmi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tir. Bu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ekilde,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m ekip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yeleri projenin hangi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amada oldu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unu ve hangi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revlerin tamamland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net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rebildi.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G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sv-SE"/>
                <w14:textFill>
                  <w14:solidFill>
                    <w14:srgbClr w14:val="000000"/>
                  </w14:solidFill>
                </w14:textFill>
              </w:rPr>
              <w:t>ö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revlerin Trello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1"/>
                <w14:textFill>
                  <w14:solidFill>
                    <w14:srgbClr w14:val="000000"/>
                  </w14:solidFill>
                </w14:textFill>
              </w:rPr>
              <w:t>’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dan Al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nmas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 w:line="360" w:lineRule="auto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revlerim, bu Trello panosundaki ilgili kartlardan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zerinde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ışı</w:t>
            </w:r>
            <w:r>
              <w:rPr>
                <w:shd w:val="nil" w:color="auto" w:fill="auto"/>
                <w:rtl w:val="0"/>
              </w:rPr>
              <w:t>ld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. 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rne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in, bir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amada "Admin ve Employee taraf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 da TicketsListScreen eklenmeli" gibi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revler yer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yordu. Bu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revleri alarak projenin ilgili ekranlar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tirilmesini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m. Her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  <w:lang w:val="da-DK"/>
              </w:rPr>
              <w:t>rev kart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tirme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ilerlemeyi ve tamamland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>nda sonu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izlemek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</w:t>
            </w:r>
          </w:p>
          <w:p>
            <w:pPr>
              <w:pStyle w:val="Gövde"/>
              <w:bidi w:val="0"/>
              <w:spacing w:before="240" w:after="240"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Trello'nun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rsel ve esnek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takibi ve organizasyonu konusunda b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k kolayl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. Ekip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yeleri, sorumluluklar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 kartlar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zenleyip, tamamlanan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leri "Completed" listesine ta</w:t>
            </w:r>
            <w:r>
              <w:rPr>
                <w:shd w:val="nil" w:color="auto" w:fill="auto"/>
                <w:rtl w:val="0"/>
              </w:rPr>
              <w:t>şı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revlerin bu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organize edilmesi,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lerin ilerleyi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ini sistematik hale getirerek verimli bir proje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</w:t>
            </w:r>
          </w:p>
        </w:tc>
      </w:tr>
    </w:tbl>
    <w:p>
      <w:pPr>
        <w:pStyle w:val="Gövde"/>
        <w:widowControl w:val="0"/>
        <w:jc w:val="right"/>
        <w:rPr>
          <w:rFonts w:ascii="Courier New" w:cs="Courier New" w:hAnsi="Courier New" w:eastAsia="Courier New"/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jc w:val="right"/>
        <w:rPr>
          <w:sz w:val="18"/>
          <w:szCs w:val="18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    V                        </w:t>
      </w: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  <w:r>
        <w:rPr>
          <w:sz w:val="18"/>
          <w:szCs w:val="18"/>
          <w:rtl w:val="0"/>
        </w:rPr>
        <w:t>05/08/2024 tarihinden   09/08/2024 tarihine kadar bir haftal</w:t>
      </w:r>
      <w:r>
        <w:rPr>
          <w:sz w:val="18"/>
          <w:szCs w:val="18"/>
          <w:rtl w:val="0"/>
        </w:rPr>
        <w:t>ı</w:t>
      </w:r>
      <w:r>
        <w:rPr>
          <w:sz w:val="18"/>
          <w:szCs w:val="18"/>
          <w:rtl w:val="0"/>
        </w:rPr>
        <w:t xml:space="preserve">k </w:t>
      </w:r>
      <w:r>
        <w:rPr>
          <w:sz w:val="18"/>
          <w:szCs w:val="18"/>
          <w:rtl w:val="0"/>
        </w:rPr>
        <w:t>ç</w:t>
      </w:r>
      <w:r>
        <w:rPr>
          <w:sz w:val="18"/>
          <w:szCs w:val="18"/>
          <w:rtl w:val="0"/>
        </w:rPr>
        <w:t>al</w:t>
      </w:r>
      <w:r>
        <w:rPr>
          <w:sz w:val="18"/>
          <w:szCs w:val="18"/>
          <w:rtl w:val="0"/>
        </w:rPr>
        <w:t>ış</w:t>
      </w:r>
      <w:r>
        <w:rPr>
          <w:sz w:val="18"/>
          <w:szCs w:val="18"/>
          <w:rtl w:val="0"/>
        </w:rPr>
        <w:t>ma</w:t>
      </w: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tbl>
      <w:tblPr>
        <w:tblW w:w="1002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94"/>
        <w:gridCol w:w="5320"/>
        <w:gridCol w:w="2065"/>
        <w:gridCol w:w="846"/>
      </w:tblGrid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</w:p>
        </w:tc>
        <w:tc>
          <w:tcPr>
            <w:tcW w:type="dxa" w:w="53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</w:t>
            </w:r>
          </w:p>
        </w:tc>
        <w:tc>
          <w:tcPr>
            <w:tcW w:type="dxa" w:w="20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lgili 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Bilginin Bulundu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 Sayfa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Saat </w:t>
            </w:r>
          </w:p>
        </w:tc>
      </w:tr>
      <w:tr>
        <w:tblPrEx>
          <w:shd w:val="clear" w:color="auto" w:fill="ced7e7"/>
        </w:tblPrEx>
        <w:trPr>
          <w:trHeight w:val="6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Pazartesi</w:t>
            </w:r>
          </w:p>
        </w:tc>
        <w:tc>
          <w:tcPr>
            <w:tcW w:type="dxa" w:w="53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  <w:rPr>
                <w:b w:val="1"/>
                <w:bCs w:val="1"/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Tan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m, Proje Kurulumu ve Gerekli K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phanelerin Y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klenmesi</w:t>
            </w:r>
          </w:p>
        </w:tc>
        <w:tc>
          <w:tcPr>
            <w:tcW w:type="dxa" w:w="20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2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Sal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Proje Analizi </w:t>
            </w:r>
            <w:r>
              <w:rPr>
                <w:rFonts w:ascii="Helvetica Neue" w:hAnsi="Helvetica Neue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ve Gereksinimler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   </w:t>
            </w:r>
          </w:p>
        </w:tc>
        <w:tc>
          <w:tcPr>
            <w:tcW w:type="dxa" w:w="20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3,4 ve 5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6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amba</w:t>
            </w:r>
          </w:p>
        </w:tc>
        <w:tc>
          <w:tcPr>
            <w:tcW w:type="dxa" w:w="53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  <w:rPr>
                <w:b w:val="1"/>
                <w:bCs w:val="1"/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rev Kapsam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nda S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f Tasar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ve Veritaban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na Eklenmesi</w:t>
            </w:r>
          </w:p>
        </w:tc>
        <w:tc>
          <w:tcPr>
            <w:tcW w:type="dxa" w:w="20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6 ve 7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Per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embe</w:t>
            </w:r>
          </w:p>
        </w:tc>
        <w:tc>
          <w:tcPr>
            <w:tcW w:type="dxa" w:w="53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240" w:after="180"/>
              <w:jc w:val="center"/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API Olu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turma: POST (Add(){ })</w:t>
            </w:r>
          </w:p>
        </w:tc>
        <w:tc>
          <w:tcPr>
            <w:tcW w:type="dxa" w:w="20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8 ve 9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664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</w:t>
            </w:r>
          </w:p>
        </w:tc>
        <w:tc>
          <w:tcPr>
            <w:tcW w:type="dxa" w:w="53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  <w:rPr>
                <w:rFonts w:ascii="Helvetica Neue" w:cs="Helvetica Neue" w:hAnsi="Helvetica Neue" w:eastAsia="Helvetica Neue"/>
                <w:b w:val="1"/>
                <w:bCs w:val="1"/>
                <w:sz w:val="19"/>
                <w:szCs w:val="19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Ticket Verileri Listeleme API's</w:t>
            </w:r>
          </w:p>
        </w:tc>
        <w:tc>
          <w:tcPr>
            <w:tcW w:type="dxa" w:w="20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11 ve 12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Cumartesi</w:t>
            </w:r>
          </w:p>
        </w:tc>
        <w:tc>
          <w:tcPr>
            <w:tcW w:type="dxa" w:w="53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0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Denetleyenin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0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Toplam Saat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40</w:t>
            </w:r>
          </w:p>
        </w:tc>
      </w:tr>
    </w:tbl>
    <w:p>
      <w:pPr>
        <w:pStyle w:val="Gövde"/>
        <w:widowControl w:val="0"/>
        <w:rPr>
          <w:sz w:val="18"/>
          <w:szCs w:val="18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  <w:r>
        <w:rPr>
          <w:sz w:val="18"/>
          <w:szCs w:val="18"/>
          <w:rtl w:val="0"/>
          <w:lang w:val="en-US"/>
        </w:rPr>
        <w:t>12/08/2024</w:t>
      </w:r>
      <w:r>
        <w:rPr>
          <w:sz w:val="16"/>
          <w:szCs w:val="16"/>
          <w:rtl w:val="0"/>
        </w:rPr>
        <w:t xml:space="preserve">   tarihinden   </w:t>
      </w:r>
      <w:r>
        <w:rPr>
          <w:sz w:val="18"/>
          <w:szCs w:val="18"/>
          <w:rtl w:val="0"/>
        </w:rPr>
        <w:t>16/08/2024</w:t>
      </w:r>
      <w:r>
        <w:rPr>
          <w:sz w:val="16"/>
          <w:szCs w:val="16"/>
          <w:rtl w:val="0"/>
        </w:rPr>
        <w:t xml:space="preserve"> tarihine kadar bir haftal</w:t>
      </w:r>
      <w:r>
        <w:rPr>
          <w:sz w:val="16"/>
          <w:szCs w:val="16"/>
          <w:rtl w:val="0"/>
        </w:rPr>
        <w:t>ı</w:t>
      </w:r>
      <w:r>
        <w:rPr>
          <w:sz w:val="16"/>
          <w:szCs w:val="16"/>
          <w:rtl w:val="0"/>
        </w:rPr>
        <w:t xml:space="preserve">k </w:t>
      </w:r>
      <w:r>
        <w:rPr>
          <w:sz w:val="16"/>
          <w:szCs w:val="16"/>
          <w:rtl w:val="0"/>
        </w:rPr>
        <w:t>ç</w:t>
      </w:r>
      <w:r>
        <w:rPr>
          <w:sz w:val="16"/>
          <w:szCs w:val="16"/>
          <w:rtl w:val="0"/>
        </w:rPr>
        <w:t>al</w:t>
      </w:r>
      <w:r>
        <w:rPr>
          <w:sz w:val="16"/>
          <w:szCs w:val="16"/>
          <w:rtl w:val="0"/>
        </w:rPr>
        <w:t>ış</w:t>
      </w:r>
      <w:r>
        <w:rPr>
          <w:sz w:val="16"/>
          <w:szCs w:val="16"/>
          <w:rtl w:val="0"/>
        </w:rPr>
        <w:t>ma</w:t>
      </w:r>
    </w:p>
    <w:p>
      <w:pPr>
        <w:pStyle w:val="Gövde"/>
        <w:rPr>
          <w:sz w:val="16"/>
          <w:szCs w:val="16"/>
        </w:rPr>
      </w:pPr>
    </w:p>
    <w:tbl>
      <w:tblPr>
        <w:tblW w:w="1002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94"/>
        <w:gridCol w:w="5006"/>
        <w:gridCol w:w="2379"/>
        <w:gridCol w:w="846"/>
      </w:tblGrid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lgili 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Bilginin Bulundu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 Sayfa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Saat 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Pazartesi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240" w:after="180"/>
              <w:jc w:val="center"/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API Olu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turma: PUT (Update()), DELETE (Delete())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12, 13 ,14 ve 15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Sal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  <w:lang w:val="it-IT"/>
              </w:rPr>
              <w:t xml:space="preserve">Ticket - Customer 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İ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li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kisinin Kurulmas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16, 17 ve 18 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amba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240" w:after="180"/>
              <w:jc w:val="center"/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FrontEnd API ile Ba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lant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 Kurulmas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19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20 ve 21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639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Per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embe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  <w:rPr>
                <w:rFonts w:ascii="Helvetica Neue" w:cs="Helvetica Neue" w:hAnsi="Helvetica Neue" w:eastAsia="Helvetica Neue"/>
                <w:b w:val="1"/>
                <w:bCs w:val="1"/>
                <w:sz w:val="19"/>
                <w:szCs w:val="19"/>
                <w:shd w:val="nil" w:color="auto" w:fill="auto"/>
              </w:rPr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Frontend Ticket Verilerinin Getirilmesi ve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center"/>
              <w:rPr>
                <w:rtl w:val="0"/>
              </w:rPr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 Detaylar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n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  <w:lang w:val="de-DE"/>
              </w:rPr>
              <w:t>n G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sterilmesi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22 ve 23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Debit API ile Ba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lant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n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n Kurulmas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24, 25 ve 26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Cumartesi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Denetleyenin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Toplam Saat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40</w:t>
            </w:r>
          </w:p>
        </w:tc>
      </w:tr>
    </w:tbl>
    <w:p>
      <w:pPr>
        <w:pStyle w:val="Gövde"/>
        <w:widowControl w:val="0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rPr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  <w:r>
        <w:rPr>
          <w:sz w:val="18"/>
          <w:szCs w:val="18"/>
          <w:rtl w:val="0"/>
        </w:rPr>
        <w:t xml:space="preserve">      </w:t>
      </w:r>
    </w:p>
    <w:p>
      <w:pPr>
        <w:pStyle w:val="Gövde"/>
        <w:rPr>
          <w:sz w:val="16"/>
          <w:szCs w:val="16"/>
        </w:rPr>
      </w:pPr>
    </w:p>
    <w:p>
      <w:pPr>
        <w:pStyle w:val="Gövde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19/08/2024</w:t>
      </w:r>
      <w:r>
        <w:rPr>
          <w:sz w:val="16"/>
          <w:szCs w:val="16"/>
          <w:rtl w:val="0"/>
        </w:rPr>
        <w:t xml:space="preserve"> tarihinden   </w:t>
      </w:r>
      <w:r>
        <w:rPr>
          <w:sz w:val="18"/>
          <w:szCs w:val="18"/>
          <w:rtl w:val="0"/>
          <w:lang w:val="en-US"/>
        </w:rPr>
        <w:t>23/08/2024</w:t>
      </w:r>
      <w:r>
        <w:rPr>
          <w:sz w:val="16"/>
          <w:szCs w:val="16"/>
          <w:rtl w:val="0"/>
        </w:rPr>
        <w:t xml:space="preserve"> tarihine kadar bir haftal</w:t>
      </w:r>
      <w:r>
        <w:rPr>
          <w:sz w:val="16"/>
          <w:szCs w:val="16"/>
          <w:rtl w:val="0"/>
        </w:rPr>
        <w:t>ı</w:t>
      </w:r>
      <w:r>
        <w:rPr>
          <w:sz w:val="16"/>
          <w:szCs w:val="16"/>
          <w:rtl w:val="0"/>
        </w:rPr>
        <w:t xml:space="preserve">k </w:t>
      </w:r>
      <w:r>
        <w:rPr>
          <w:sz w:val="16"/>
          <w:szCs w:val="16"/>
          <w:rtl w:val="0"/>
        </w:rPr>
        <w:t>ç</w:t>
      </w:r>
      <w:r>
        <w:rPr>
          <w:sz w:val="16"/>
          <w:szCs w:val="16"/>
          <w:rtl w:val="0"/>
        </w:rPr>
        <w:t>al</w:t>
      </w:r>
      <w:r>
        <w:rPr>
          <w:sz w:val="16"/>
          <w:szCs w:val="16"/>
          <w:rtl w:val="0"/>
        </w:rPr>
        <w:t>ış</w:t>
      </w:r>
      <w:r>
        <w:rPr>
          <w:sz w:val="16"/>
          <w:szCs w:val="16"/>
          <w:rtl w:val="0"/>
        </w:rPr>
        <w:t>ma</w:t>
      </w:r>
      <w:r>
        <w:tab/>
        <w:tab/>
        <w:tab/>
        <w:tab/>
        <w:tab/>
        <w:tab/>
      </w:r>
      <w:r>
        <w:rPr>
          <w:sz w:val="18"/>
          <w:szCs w:val="18"/>
          <w:rtl w:val="0"/>
        </w:rPr>
        <w:t xml:space="preserve">VI    </w:t>
      </w: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6"/>
          <w:szCs w:val="16"/>
        </w:rPr>
      </w:pPr>
    </w:p>
    <w:tbl>
      <w:tblPr>
        <w:tblW w:w="1002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94"/>
        <w:gridCol w:w="5006"/>
        <w:gridCol w:w="2379"/>
        <w:gridCol w:w="846"/>
      </w:tblGrid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lgili 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Bilginin Bulundu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 Sayfa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Saat 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Pazartesi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  <w:lang w:val="en-US"/>
              </w:rPr>
              <w:t>Frontend Debit Sayfas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API ile Ba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lant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lar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27 ve 28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Sal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Mobil Ekip ile Proje Ba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  <w:lang w:val="nl-NL"/>
              </w:rPr>
              <w:t>lang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c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Ç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oklu Dil Deste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i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29 ve 30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amba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  <w:lang w:val="en-US"/>
              </w:rPr>
              <w:t>API D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ü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zenleme: Debit (GetAll(), Add())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31, 32 ,33 ve 34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639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Per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embe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  <w:rPr>
                <w:rFonts w:ascii="Helvetica Neue" w:cs="Helvetica Neue" w:hAnsi="Helvetica Neue" w:eastAsia="Helvetica Neue"/>
                <w:b w:val="1"/>
                <w:bCs w:val="1"/>
                <w:sz w:val="19"/>
                <w:szCs w:val="19"/>
                <w:shd w:val="nil" w:color="auto" w:fill="auto"/>
              </w:rPr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Tema Y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netimi ve Uygulamaya </w:t>
            </w:r>
          </w:p>
          <w:p>
            <w:pPr>
              <w:pStyle w:val="Gövde"/>
              <w:bidi w:val="0"/>
              <w:spacing w:before="195" w:after="195"/>
              <w:ind w:left="0" w:right="0" w:firstLine="0"/>
              <w:jc w:val="center"/>
              <w:rPr>
                <w:rtl w:val="0"/>
              </w:rPr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Karanl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k/Parlak Mod Ekleme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35 ve 36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Backend Entegrasyonu ve API 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İ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leti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imi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37, 38 ve 39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Cumartesi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Denetleyenin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Toplam Saat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40</w:t>
            </w:r>
          </w:p>
        </w:tc>
      </w:tr>
    </w:tbl>
    <w:p>
      <w:pPr>
        <w:pStyle w:val="Gövde"/>
        <w:widowControl w:val="0"/>
        <w:rPr>
          <w:sz w:val="16"/>
          <w:szCs w:val="16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sz w:val="18"/>
          <w:szCs w:val="18"/>
          <w:rtl w:val="0"/>
        </w:rPr>
        <w:t xml:space="preserve">           </w:t>
      </w:r>
    </w:p>
    <w:p>
      <w:pPr>
        <w:pStyle w:val="Gövde"/>
        <w:ind w:left="4956" w:firstLine="708"/>
        <w:jc w:val="right"/>
        <w:rPr>
          <w:sz w:val="18"/>
          <w:szCs w:val="18"/>
        </w:rPr>
      </w:pPr>
    </w:p>
    <w:p>
      <w:pPr>
        <w:pStyle w:val="Gövde"/>
        <w:ind w:left="4956" w:firstLine="708"/>
        <w:jc w:val="right"/>
        <w:rPr>
          <w:sz w:val="18"/>
          <w:szCs w:val="18"/>
        </w:rPr>
      </w:pPr>
    </w:p>
    <w:p>
      <w:pPr>
        <w:pStyle w:val="Gövde"/>
        <w:ind w:left="2832" w:firstLine="0"/>
        <w:jc w:val="right"/>
        <w:rPr>
          <w:sz w:val="18"/>
          <w:szCs w:val="18"/>
        </w:rPr>
      </w:pPr>
    </w:p>
    <w:p>
      <w:pPr>
        <w:pStyle w:val="Gövde"/>
        <w:ind w:left="1416" w:firstLine="0"/>
        <w:jc w:val="right"/>
        <w:rPr>
          <w:sz w:val="18"/>
          <w:szCs w:val="18"/>
        </w:rPr>
      </w:pPr>
    </w:p>
    <w:p>
      <w:pPr>
        <w:pStyle w:val="Gövde"/>
        <w:ind w:left="4956" w:firstLine="708"/>
        <w:jc w:val="right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                   </w:t>
      </w:r>
    </w:p>
    <w:p>
      <w:pPr>
        <w:pStyle w:val="Gövde"/>
        <w:rPr>
          <w:sz w:val="18"/>
          <w:szCs w:val="18"/>
        </w:rPr>
      </w:pPr>
      <w:r>
        <w:rPr>
          <w:sz w:val="18"/>
          <w:szCs w:val="18"/>
          <w:rtl w:val="0"/>
        </w:rPr>
        <w:t>26/08/2024 tarihinden   29/08/2024 tarihine kadar bir haftal</w:t>
      </w:r>
      <w:r>
        <w:rPr>
          <w:sz w:val="18"/>
          <w:szCs w:val="18"/>
          <w:rtl w:val="0"/>
        </w:rPr>
        <w:t>ı</w:t>
      </w:r>
      <w:r>
        <w:rPr>
          <w:sz w:val="18"/>
          <w:szCs w:val="18"/>
          <w:rtl w:val="0"/>
        </w:rPr>
        <w:t xml:space="preserve">k </w:t>
      </w:r>
      <w:r>
        <w:rPr>
          <w:sz w:val="18"/>
          <w:szCs w:val="18"/>
          <w:rtl w:val="0"/>
        </w:rPr>
        <w:t>ç</w:t>
      </w:r>
      <w:r>
        <w:rPr>
          <w:sz w:val="18"/>
          <w:szCs w:val="18"/>
          <w:rtl w:val="0"/>
        </w:rPr>
        <w:t>al</w:t>
      </w:r>
      <w:r>
        <w:rPr>
          <w:sz w:val="18"/>
          <w:szCs w:val="18"/>
          <w:rtl w:val="0"/>
        </w:rPr>
        <w:t>ış</w:t>
      </w:r>
      <w:r>
        <w:rPr>
          <w:sz w:val="18"/>
          <w:szCs w:val="18"/>
          <w:rtl w:val="0"/>
        </w:rPr>
        <w:t>ma</w:t>
      </w:r>
    </w:p>
    <w:p>
      <w:pPr>
        <w:pStyle w:val="Gövde"/>
        <w:rPr>
          <w:sz w:val="18"/>
          <w:szCs w:val="18"/>
        </w:rPr>
      </w:pPr>
    </w:p>
    <w:tbl>
      <w:tblPr>
        <w:tblW w:w="1002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94"/>
        <w:gridCol w:w="5006"/>
        <w:gridCol w:w="2379"/>
        <w:gridCol w:w="846"/>
      </w:tblGrid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lgili 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Bilginin Bulundu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 Sayfa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Saat </w:t>
            </w:r>
          </w:p>
        </w:tc>
      </w:tr>
      <w:tr>
        <w:tblPrEx>
          <w:shd w:val="clear" w:color="auto" w:fill="ced7e7"/>
        </w:tblPrEx>
        <w:trPr>
          <w:trHeight w:val="444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Pazartesi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  <w:lang w:val="en-US"/>
              </w:rPr>
              <w:t>API i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ç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in Gerekli S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n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flar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n Tasar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m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ve fromJson, toJson Fonksiyonlar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n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n Haz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rlanmas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40 ve 41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444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Sal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Kullan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c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  <w:lang w:val="it-IT"/>
              </w:rPr>
              <w:t>Giri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i ve Rol Tabanl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Yeniden Y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nlendirme Uygulamas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42, 43 ve 44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amba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Kullan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c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Profil ve 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Çı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k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ış İş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leminin   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45 ve 46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444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Per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embe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Kullan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c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  <w:lang w:val="it-IT"/>
              </w:rPr>
              <w:t>Giri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inde M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üş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teri Bilgilerinin Getirilmesi ve Y</w:t>
            </w:r>
            <w:r>
              <w:rPr>
                <w:rFonts w:ascii="Helvetica Neue" w:hAnsi="Helvetica Neue" w:hint="default"/>
                <w:b w:val="1"/>
                <w:bCs w:val="1"/>
                <w:sz w:val="19"/>
                <w:szCs w:val="19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Helvetica Neue" w:hAnsi="Helvetica Neue"/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>netimi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47 ,48 ve 49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240" w:after="180" w:line="259" w:lineRule="auto"/>
              <w:jc w:val="center"/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Zafer Bayram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Resmi Tatil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Cumartesi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Denetleyenin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Toplam Saat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line="259" w:lineRule="auto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32</w:t>
            </w:r>
          </w:p>
        </w:tc>
      </w:tr>
    </w:tbl>
    <w:p>
      <w:pPr>
        <w:pStyle w:val="Gövde"/>
        <w:widowControl w:val="0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rPr>
          <w:sz w:val="18"/>
          <w:szCs w:val="18"/>
        </w:rPr>
      </w:pPr>
    </w:p>
    <w:p>
      <w:pPr>
        <w:pStyle w:val="Gövde"/>
        <w:jc w:val="center"/>
        <w:rPr>
          <w:sz w:val="18"/>
          <w:szCs w:val="18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0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1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2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3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4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5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6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7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8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49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0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1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2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3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4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5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6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7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8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59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60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61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62" w:date="2024-10-13T16:25:51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rPr>
          <w:sz w:val="18"/>
          <w:szCs w:val="18"/>
        </w:rPr>
      </w:pPr>
      <w:r>
        <w:rPr>
          <w:sz w:val="18"/>
          <w:szCs w:val="18"/>
          <w:rtl w:val="0"/>
        </w:rPr>
        <w:t>02/09/2024 tarihinden   02/09/2024 tarihine kadar bir haftal</w:t>
      </w:r>
      <w:r>
        <w:rPr>
          <w:sz w:val="18"/>
          <w:szCs w:val="18"/>
          <w:rtl w:val="0"/>
        </w:rPr>
        <w:t>ı</w:t>
      </w:r>
      <w:r>
        <w:rPr>
          <w:sz w:val="18"/>
          <w:szCs w:val="18"/>
          <w:rtl w:val="0"/>
        </w:rPr>
        <w:t xml:space="preserve">k </w:t>
      </w:r>
      <w:r>
        <w:rPr>
          <w:sz w:val="18"/>
          <w:szCs w:val="18"/>
          <w:rtl w:val="0"/>
        </w:rPr>
        <w:t>ç</w:t>
      </w:r>
      <w:r>
        <w:rPr>
          <w:sz w:val="18"/>
          <w:szCs w:val="18"/>
          <w:rtl w:val="0"/>
        </w:rPr>
        <w:t>al</w:t>
      </w:r>
      <w:r>
        <w:rPr>
          <w:sz w:val="18"/>
          <w:szCs w:val="18"/>
          <w:rtl w:val="0"/>
        </w:rPr>
        <w:t>ış</w:t>
      </w:r>
      <w:r>
        <w:rPr>
          <w:sz w:val="18"/>
          <w:szCs w:val="18"/>
          <w:rtl w:val="0"/>
        </w:rPr>
        <w:t>ma</w:t>
      </w:r>
    </w:p>
    <w:p>
      <w:pPr>
        <w:pStyle w:val="Gövde"/>
        <w:rPr>
          <w:sz w:val="18"/>
          <w:szCs w:val="18"/>
        </w:rPr>
      </w:pPr>
    </w:p>
    <w:tbl>
      <w:tblPr>
        <w:tblW w:w="1002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794"/>
        <w:gridCol w:w="5006"/>
        <w:gridCol w:w="2379"/>
        <w:gridCol w:w="846"/>
      </w:tblGrid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lgili 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Bilginin Bulundu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 Sayfa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Saat </w:t>
            </w:r>
          </w:p>
        </w:tc>
      </w:tr>
      <w:tr>
        <w:tblPrEx>
          <w:shd w:val="clear" w:color="auto" w:fill="ced7e7"/>
        </w:tblPrEx>
        <w:trPr>
          <w:trHeight w:val="230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Pazartesi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spacing w:before="195" w:after="195"/>
              <w:jc w:val="center"/>
            </w:pP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TicketAPI ile Admin ve M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>üş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</w:rPr>
              <w:t>teri Bazl</w:t>
            </w:r>
            <w:r>
              <w:rPr>
                <w:rFonts w:ascii="Helvetica Neue" w:hAnsi="Helvetica Neue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Helvetica Neue" w:hAnsi="Helvetica Neue"/>
                <w:sz w:val="19"/>
                <w:szCs w:val="19"/>
                <w:shd w:val="nil" w:color="auto" w:fill="auto"/>
                <w:rtl w:val="0"/>
                <w:lang w:val="de-DE"/>
              </w:rPr>
              <w:t xml:space="preserve">Ticket Listeleme  </w:t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50, 51 ve 52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225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Sal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225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amba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225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Per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embe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2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Cumartesi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402" w:hRule="atLeast"/>
        </w:trPr>
        <w:tc>
          <w:tcPr>
            <w:tcW w:type="dxa" w:w="179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Denetleyenin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0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  <w:tc>
          <w:tcPr>
            <w:tcW w:type="dxa" w:w="23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Toplam Saat</w:t>
            </w:r>
          </w:p>
        </w:tc>
        <w:tc>
          <w:tcPr>
            <w:tcW w:type="dxa" w:w="8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8</w:t>
            </w:r>
          </w:p>
        </w:tc>
      </w:tr>
    </w:tbl>
    <w:p>
      <w:pPr>
        <w:pStyle w:val="Gövde"/>
        <w:widowControl w:val="0"/>
        <w:rPr>
          <w:del w:id="63" w:date="2024-10-13T16:25:43Z" w:author="Ahmed Salih"/>
          <w:sz w:val="18"/>
          <w:szCs w:val="18"/>
        </w:rPr>
      </w:pPr>
    </w:p>
    <w:p>
      <w:pPr>
        <w:pStyle w:val="Gövde"/>
        <w:jc w:val="center"/>
        <w:rPr>
          <w:del w:id="64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65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66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67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68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69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0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1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2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3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4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5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6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7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8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79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0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1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2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3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4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5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6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7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8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89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0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1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2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3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4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5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6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7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8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99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0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1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2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3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4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5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6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7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8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09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10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11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12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13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14" w:date="2024-10-13T16:25:43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15" w:date="2024-10-13T16:25:43Z" w:author="Ahmed Salih"/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116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17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18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19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0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1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2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3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4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5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6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7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8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29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0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1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2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3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4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5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6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7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8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39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0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1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2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3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4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5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6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7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8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49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50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51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52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53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54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55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56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ins w:id="157" w:date="2024-10-13T16:26:03Z" w:author="Ahmed Salih"/>
          <w:rFonts w:ascii="Courier New" w:cs="Courier New" w:hAnsi="Courier New" w:eastAsia="Courier New"/>
        </w:rPr>
      </w:pPr>
    </w:p>
    <w:p>
      <w:pPr>
        <w:pStyle w:val="Gövde"/>
        <w:jc w:val="center"/>
        <w:rPr>
          <w:del w:id="158" w:date="2024-10-13T16:26:07Z" w:author="Ahmed Salih"/>
          <w:sz w:val="18"/>
          <w:szCs w:val="18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del w:id="159" w:date="2024-10-13T16:26:07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60" w:date="2024-10-13T16:26:07Z" w:author="Ahmed Salih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2</w:t>
      </w:r>
    </w:p>
    <w:tbl>
      <w:tblPr>
        <w:tblW w:w="10021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935"/>
        <w:gridCol w:w="5086"/>
      </w:tblGrid>
      <w:tr>
        <w:tblPrEx>
          <w:shd w:val="clear" w:color="auto" w:fill="ced7e7"/>
        </w:tblPrEx>
        <w:trPr>
          <w:trHeight w:val="14925" w:hRule="atLeast"/>
        </w:trPr>
        <w:tc>
          <w:tcPr>
            <w:tcW w:type="dxa" w:w="10021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fr-FR"/>
              </w:rPr>
              <w:t>n 1 :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Konu Başlığı 3"/>
              <w:bidi w:val="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Tan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m, Proje Kurulumu ve Gerekli K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phanelerin Y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klenmesi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1. Giri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ve Tan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ma: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Projenin ilk 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irket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erisindeki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hendislerle ve ekip arkada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yla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ma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reciyle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 Bu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te, proje kapsam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  <w:lang w:val="da-DK"/>
              </w:rPr>
              <w:t>rev da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lacak teknolojiler hakk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genel bir bilgi edinildi.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ma toplant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nda, projenin hedefleri ve teknik gereksinimleri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zerinde duruldu. Ekibin deneyimleri ve uzmanl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 alanlar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payla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larak, verimli bir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birli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ortam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yarat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2. Proje Yap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n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ncelenmesi: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Proje, backend taraf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nda </w:t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65102" cy="165102"/>
                  <wp:effectExtent l="0" t="0" r="0" b="0"/>
                  <wp:docPr id="1073741837" name="officeArt object" descr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image2.png" descr="image2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2" cy="1651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ile yaz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bir API kullanmaktad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Proje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nda, MVC mimarisi temel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Entity Framework gibi pop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 ORM ara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larak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Ayr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ca mobil uygulama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in Flutter, frontend taraf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ise React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olarak PostgreSQL tercih edilmi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 ve API ile mobil ve frontend aras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</w:t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34791" cy="234791"/>
                  <wp:effectExtent l="0" t="0" r="0" b="0"/>
                  <wp:docPr id="1073741838" name="officeArt object" descr="imag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image90.png" descr="image90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91" cy="2347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 xml:space="preserve"> veri format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larak ileti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3. Projenin Kurulumu: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lk 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mda, projeyi lokal ortama kurabilmek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gerekli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klenmesi ve konfig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rasyonlar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gerekti.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daki 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mlar izlenmi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tir:</w:t>
            </w:r>
          </w:p>
          <w:p>
            <w:pPr>
              <w:pStyle w:val="List Paragraph"/>
              <w:numPr>
                <w:ilvl w:val="0"/>
                <w:numId w:val="10"/>
              </w:numPr>
              <w:bidi w:val="0"/>
              <w:spacing w:after="0"/>
              <w:ind w:right="0"/>
              <w:jc w:val="left"/>
              <w:rPr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01045" cy="201045"/>
                  <wp:effectExtent l="0" t="0" r="0" b="0"/>
                  <wp:docPr id="1073741839" name="officeArt object" descr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image91.png" descr="image91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45" cy="2010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da-DK"/>
              </w:rPr>
              <w:t xml:space="preserve"> Git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 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zerinden projenin klonlanmas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.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after="0"/>
              <w:ind w:right="0"/>
              <w:jc w:val="left"/>
              <w:rPr>
                <w:rFonts w:ascii="Times New Roman" w:cs="Times New Roman" w:hAnsi="Times New Roman" w:eastAsia="Times New Roman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12322" cy="212322"/>
                  <wp:effectExtent l="0" t="0" r="0" b="0"/>
                  <wp:docPr id="1073741840" name="officeArt object" descr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image92.png" descr="image92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22" cy="2123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Proje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in gerekli olan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.NET 6.0 SDK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's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kurulmas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.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after="0"/>
              <w:ind w:right="0"/>
              <w:jc w:val="left"/>
              <w:rPr>
                <w:rFonts w:ascii="Times New Roman" w:cs="Times New Roman" w:hAnsi="Times New Roman" w:eastAsia="Times New Roman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28602" cy="228602"/>
                  <wp:effectExtent l="0" t="0" r="0" b="0"/>
                  <wp:docPr id="1073741841" name="officeArt object" descr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image3.png" descr="image3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2" cy="2286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s-ES_tradnl"/>
              </w:rPr>
              <w:t xml:space="preserve">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in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PostgreSQL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ve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pgAdmin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kurulumlar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.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after="0"/>
              <w:ind w:right="0"/>
              <w:jc w:val="left"/>
              <w:rPr>
                <w:rFonts w:ascii="Times New Roman" w:cs="Times New Roman" w:hAnsi="Times New Roman" w:eastAsia="Times New Roman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28441" cy="228441"/>
                  <wp:effectExtent l="0" t="0" r="0" b="0"/>
                  <wp:docPr id="1073741842" name="officeArt object" descr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image94.png" descr="image94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41" cy="2284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Projede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di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phanelerin ve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klenmesi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in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NuGet Package Manager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 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zerinden gerekli paketlerin indirilmesi.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4. Gerekli K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phaneler ve Ara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lar:</w:t>
            </w: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 xml:space="preserve"> Backend taraf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nda, API geli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tirme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recinde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nemli 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phaneler ve ara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lar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unlard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r: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Entity Framework Core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lan Object-Relational Mapping (ORM) arac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.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it-IT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AutoMapper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Entity ve DTO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1"/>
              </w:rPr>
              <w:t>’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 aras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lemlerini kolayla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ran bir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phane.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FluentValidation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API'de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verilerin do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rulama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lemlerini 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lamak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bir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phane.g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Newtonsoft.Json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e-DE"/>
              </w:rPr>
              <w:t>: JSON format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ndaki verileri kolayca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lemek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bir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Frontend taraf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nda ise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 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phaneler 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klenmi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tir: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after="0"/>
              <w:ind w:right="0"/>
              <w:jc w:val="left"/>
              <w:rPr>
                <w:rFonts w:ascii="Times New Roman" w:cs="Times New Roman" w:hAnsi="Times New Roman" w:eastAsia="Times New Roman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22098" cy="222098"/>
                  <wp:effectExtent l="0" t="0" r="0" b="0"/>
                  <wp:docPr id="1073741843" name="officeArt object" descr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image8.png" descr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98" cy="2220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React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nl-NL"/>
              </w:rPr>
              <w:t>geli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tirmek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nl-NL"/>
              </w:rPr>
              <w:t>lan JavaScript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phanesi.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after="0"/>
              <w:ind w:right="0"/>
              <w:jc w:val="left"/>
              <w:rPr>
                <w:rFonts w:ascii="Times New Roman" w:cs="Times New Roman" w:hAnsi="Times New Roman" w:eastAsia="Times New Roman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22091" cy="222091"/>
                  <wp:effectExtent l="0" t="0" r="0" b="0"/>
                  <wp:docPr id="1073741844" name="officeArt object" descr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image9.png" descr="image9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91" cy="2220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Redux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: State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netimini 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lamak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phane.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after="0"/>
              <w:ind w:right="0"/>
              <w:jc w:val="left"/>
              <w:rPr>
                <w:rFonts w:ascii="Times New Roman" w:cs="Times New Roman" w:hAnsi="Times New Roman" w:eastAsia="Times New Roman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96748" cy="196748"/>
                  <wp:effectExtent l="0" t="0" r="0" b="0"/>
                  <wp:docPr id="1073741845" name="officeArt object" descr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image6.png" descr="image6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48" cy="1967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s-ES_tradnl"/>
              </w:rPr>
              <w:t xml:space="preserve"> Axios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HTTP taleplerini kolayca yapabilmek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bir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Mobil uygulama taraf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lan Flutter 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phaneleri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unlard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r: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GetX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: State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netimi ve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netmek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Flutter paketidir.</w:t>
            </w:r>
          </w:p>
          <w:p>
            <w:pPr>
              <w:pStyle w:val="List Paragraph"/>
              <w:numPr>
                <w:ilvl w:val="0"/>
                <w:numId w:val="11"/>
              </w:numPr>
              <w:bidi w:val="0"/>
              <w:spacing w:after="0"/>
              <w:ind w:right="0"/>
              <w:jc w:val="left"/>
              <w:rPr>
                <w:rFonts w:ascii="Times New Roman" w:cs="Times New Roman" w:hAnsi="Times New Roman" w:eastAsia="Times New Roman"/>
                <w:sz w:val="24"/>
                <w:szCs w:val="24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60191" cy="260191"/>
                  <wp:effectExtent l="0" t="0" r="0" b="0"/>
                  <wp:docPr id="1073741846" name="officeArt object" descr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image7.png" descr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91" cy="2601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 xml:space="preserve"> http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API ile ileti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im kurmak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temel HTTP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phanesidir.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mlar ve 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klemeler sonucunda proje lokal ortamda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yla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labilir hale gelmi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tir ve ekibin geri kalan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yeleri ile API entegrasyonu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zerinde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lmaya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49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05/08/2024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ns w:id="161" w:date="2024-10-13T16:25:23Z" w:author="Ahmed Salih"/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3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516"/>
        <w:gridCol w:w="7513"/>
      </w:tblGrid>
      <w:tr>
        <w:tblPrEx>
          <w:shd w:val="clear" w:color="auto" w:fill="ced7e7"/>
        </w:tblPrEx>
        <w:trPr>
          <w:trHeight w:val="14745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fr-FR"/>
              </w:rPr>
              <w:t>n 2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Proje analizi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kinci 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proje analizine odakland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k. Backend projesi, katmanl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bir mimari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ya sahip olup,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Business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Core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DataAccess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nl-NL"/>
              </w:rPr>
              <w:t>Entities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ve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WebAPI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katmanlar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ermektedir.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Business katman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uyguland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ığı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Burada yaz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fonksiyonlar,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gereksinimlerini kar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layan kodlar ve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ler bulunur. Bu katman, sistemin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dan gelen istekleri nas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leyece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ini belirler.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Core katman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projenin genel fonksiyonlar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soyut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interface'leri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 Bu katman, uygulaman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temel ta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biridir ve di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 katmanlar aras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 bir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 sahiptir.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DataAccess katman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lemlerinin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ığı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yerdir. Entity Framework gibi ORM (Object-Relational Mapping) ara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larak,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na veri yazma, okuma ve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ncelleme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 bu katmanda ger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ir.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Entities katman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proje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inde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modelleri ve veri transfer nesnelerini (DTO) bar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ndaki tablolar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kar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 geldi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flar bu katmanda tan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WebAPI katman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nyadan gelen HTTP isteklerini kar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layan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Burada controller'lar tan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 ve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itli endpoint'ler arac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API istekleri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lenir.</w:t>
            </w:r>
          </w:p>
          <w:p>
            <w:pPr>
              <w:pStyle w:val="Gövde"/>
              <w:spacing w:before="240" w:after="240" w:line="276" w:lineRule="auto"/>
              <w:ind w:left="720" w:firstLine="0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 xml:space="preserve"> backend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na ek olarak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Frontend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projesinin de detayl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incelemesini ger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tirdik. Frontend projesi, modern web uygulamalar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geli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tirilmesi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in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React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ve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Redux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gibi teknolojiler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larak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turulmu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bir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es-ES_tradnl"/>
              </w:rPr>
              <w:t>dad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API katman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backend'den gelen verilerin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ığı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lenerek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 aktar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ığı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Bu katman, HTTP istekleri yaparak verilerin asenkron bir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ekilde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nl-NL"/>
              </w:rPr>
              <w:t>p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lenmesini 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lar.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Containers ve Components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React'te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temel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Containers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veriyi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leyen ve mant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ığı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ran bile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enlerken,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Components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sterilen aray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 par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Bu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sayesinde uygulama, mod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ler ve yeniden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labilir bir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 sahip olur.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fr-FR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Redux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ile uygulaman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merkezi bir durum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netimi 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dan gelen etkile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imler veya API'den gelen veriler,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Redux Store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'da tutulur ve bu sayede uygulaman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farkl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bile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enleri aras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veri payla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netimi kolayla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1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React Library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ve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NProgress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gibi ek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phaneler, sayfa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kleme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recini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netmek ve uygulaman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deneyimini art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rmak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zellikle NProgress, sayfa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klenirken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ya bir ilerleme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ubu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fr-FR"/>
              </w:rPr>
              <w:t>u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stererek geri bildirim 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katmanlar ve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lar, frontend taraf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projenin performansl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dostu olmas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Proje analizinde, backend ile frontend aras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ndaki veri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de detayl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ekilde incelenmi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tir.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4" w:hRule="atLeast"/>
        </w:trPr>
        <w:tc>
          <w:tcPr>
            <w:tcW w:type="dxa" w:w="25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75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06/08/2024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del w:id="162" w:date="2024-10-13T16:26:19Z" w:author="Ahmed Salih"/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spacing w:line="259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18"/>
          <w:szCs w:val="18"/>
        </w:rPr>
        <w:br w:type="page"/>
      </w:r>
    </w:p>
    <w:p>
      <w:pPr>
        <w:pStyle w:val="Gövde"/>
        <w:spacing w:line="259" w:lineRule="auto"/>
        <w:jc w:val="right"/>
        <w:rPr>
          <w:sz w:val="16"/>
          <w:szCs w:val="16"/>
        </w:rPr>
      </w:pPr>
      <w:r>
        <w:rPr>
          <w:sz w:val="18"/>
          <w:szCs w:val="18"/>
          <w:rtl w:val="0"/>
        </w:rPr>
        <w:t xml:space="preserve">                                 </w:t>
      </w:r>
      <w:r>
        <w:rPr>
          <w:sz w:val="16"/>
          <w:szCs w:val="16"/>
          <w:rtl w:val="0"/>
        </w:rPr>
        <w:t>Sayfa No 4</w:t>
      </w:r>
    </w:p>
    <w:tbl>
      <w:tblPr>
        <w:tblW w:w="10021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935"/>
        <w:gridCol w:w="5086"/>
      </w:tblGrid>
      <w:tr>
        <w:tblPrEx>
          <w:shd w:val="clear" w:color="auto" w:fill="ced7e7"/>
        </w:tblPrEx>
        <w:trPr>
          <w:trHeight w:val="14794" w:hRule="atLeast"/>
        </w:trPr>
        <w:tc>
          <w:tcPr>
            <w:tcW w:type="dxa" w:w="10021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6134102" cy="8362952"/>
                  <wp:effectExtent l="0" t="0" r="0" b="0"/>
                  <wp:docPr id="1073741847" name="officeArt object" descr="image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7" name="image99.png" descr="image99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2" cy="83629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jc w:val="center"/>
              <w:rPr>
                <w:rFonts w:ascii="-webkit-standard" w:cs="-webkit-standard" w:hAnsi="-webkit-standard" w:eastAsia="-webkit-standard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center"/>
              <w:rPr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1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02" w:hRule="atLeast"/>
        </w:trPr>
        <w:tc>
          <w:tcPr>
            <w:tcW w:type="dxa" w:w="49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06/08/2024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63" w:date="2024-10-13T16:26:23Z" w:author="Ahmed Salih"/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spacing w:line="259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18"/>
          <w:szCs w:val="18"/>
        </w:rPr>
        <w:br w:type="page"/>
      </w:r>
    </w:p>
    <w:p>
      <w:pPr>
        <w:pStyle w:val="Gövde"/>
        <w:spacing w:line="259" w:lineRule="auto"/>
        <w:jc w:val="right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                                                                                                                              </w:t>
      </w:r>
      <w:r>
        <w:tab/>
        <w:tab/>
      </w:r>
      <w:r>
        <w:rPr>
          <w:sz w:val="16"/>
          <w:szCs w:val="16"/>
          <w:rtl w:val="0"/>
        </w:rPr>
        <w:t>Sayfa No 5</w:t>
      </w:r>
    </w:p>
    <w:tbl>
      <w:tblPr>
        <w:tblW w:w="10147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770"/>
        <w:gridCol w:w="5377"/>
      </w:tblGrid>
      <w:tr>
        <w:tblPrEx>
          <w:shd w:val="clear" w:color="auto" w:fill="ced7e7"/>
        </w:tblPrEx>
        <w:trPr>
          <w:trHeight w:val="14910" w:hRule="atLeast"/>
        </w:trPr>
        <w:tc>
          <w:tcPr>
            <w:tcW w:type="dxa" w:w="10147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diyagram, projenin genel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ili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kilerini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zetlemektedir.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Backend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Frontend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ve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Mobil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olmak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zere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üç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ana bile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ene ayr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r: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de-DE"/>
                <w14:textFill>
                  <w14:solidFill>
                    <w14:srgbClr w14:val="000000"/>
                  </w14:solidFill>
                </w14:textFill>
              </w:rPr>
              <w:t>Backend Katman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: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it-IT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DataAccess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ile etkile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imi 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layan katmand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Burada repository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ve migrations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 bulunmaktad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>r. EfTicketDal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Entity Framework kullanarak TicketDal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arac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lemlerini ger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tirir.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it-IT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Core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Projenin temel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ve Entity Framework tabanl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veri eri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im katmanlar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 IEntityRepository&lt;T&gt; gibi genel aray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zler, tekrar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labilir veri eri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im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nl-NL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nl-NL"/>
              </w:rPr>
              <w:t>Entities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>ile 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lenen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DTO'lar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erir.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in, Ticket.cs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farkl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DTO'lar (GetTicketDto, AddTicketDto vb.) bu katmanda yer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Business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: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İş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bulundu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u katmand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Burada TicketManager ve ITicketService gibi servisler, repository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ile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WebAPI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gelen verilerin API endpoint'leri arac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nyaya sunulmas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lar. TicketController, API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zerinden istekleri kar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layarak ilgili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levleri ger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tirir.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de-DE"/>
                <w14:textFill>
                  <w14:solidFill>
                    <w14:srgbClr w14:val="000000"/>
                  </w14:solidFill>
                </w14:textFill>
              </w:rPr>
              <w:t>Frontend Katman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: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API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Backend ile veri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veri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ini 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layan katmand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Burada TicketApi.js ve DebitApi.js dosyalar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ile API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Containers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Uygulaman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farkl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mlerini 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turan ana bile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enlerdir. Tickets ve Debits gibi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 burada bulunur.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fr-FR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Redux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Uygulama durumu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netimi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phanedir.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Actions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ve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Reducers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arac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yla veriler merkezi bir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Store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'da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netilir.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Library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a-DK"/>
              </w:rPr>
              <w:t>: Ekstra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phaneler ve ara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lar,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sayfa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kleme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stergesi olarak nprogress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React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turmak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temel 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phanedir.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Mobil Katman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: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API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Mobil uygulaman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n backend ile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lar. Api_service.dart ve Ticket_api.dart dosyalar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ile API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da-DK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da-DK"/>
              </w:rPr>
              <w:t>Controllers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Uygulaman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netir.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in, User_controller.dart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ilgili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Model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Mobil uygulamada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verilerin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 User.dart ve Customer.dart gibi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flar, API'den gelen veriler ile uygulama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indeki veri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belirler.</w:t>
            </w:r>
          </w:p>
          <w:p>
            <w:pPr>
              <w:pStyle w:val="List Paragraph"/>
              <w:numPr>
                <w:ilvl w:val="0"/>
                <w:numId w:val="1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Views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turan bile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enlerdir. login_screen_api.dart ve tickets_info_screen.dartgibi dosyalar,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sterilen ekranlar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Diyagram genel olarak projenin backend, frontend ve mobil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ndaki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leyi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ini, veri ak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katmanlar aras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ndaki etkile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imleri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stermektedir.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06/08/2024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del w:id="164" w:date="2024-10-13T16:26:25Z" w:author="Ahmed Salih"/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spacing w:line="259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18"/>
          <w:szCs w:val="18"/>
        </w:rPr>
        <w:br w:type="page"/>
      </w:r>
    </w:p>
    <w:p>
      <w:pPr>
        <w:pStyle w:val="Gövde"/>
        <w:spacing w:line="259" w:lineRule="auto"/>
        <w:jc w:val="right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                                      </w:t>
      </w:r>
      <w:r>
        <w:rPr>
          <w:sz w:val="16"/>
          <w:szCs w:val="16"/>
          <w:rtl w:val="0"/>
        </w:rPr>
        <w:t>Sayfa No 6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945"/>
        <w:gridCol w:w="6084"/>
      </w:tblGrid>
      <w:tr>
        <w:tblPrEx>
          <w:shd w:val="clear" w:color="auto" w:fill="ced7e7"/>
        </w:tblPrEx>
        <w:trPr>
          <w:trHeight w:val="14815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fr-FR"/>
              </w:rPr>
              <w:t>n 3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1. G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rev Kapsam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nda S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f Tasar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m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ve Veritaban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na Eklenmesi</w:t>
            </w:r>
          </w:p>
          <w:p>
            <w:pPr>
              <w:pStyle w:val="Gövde"/>
              <w:jc w:val="center"/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</w:rPr>
            </w:pPr>
          </w:p>
          <w:p>
            <w:pPr>
              <w:pStyle w:val="Gövde"/>
              <w:jc w:val="center"/>
              <w:rPr>
                <w:rFonts w:ascii="-webkit-standard" w:cs="-webkit-standard" w:hAnsi="-webkit-standard" w:eastAsia="-webkit-standard"/>
                <w:sz w:val="22"/>
                <w:szCs w:val="22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taska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flar tasarland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eklenebilir. Her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 bir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tablosunu temsil eder.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daki 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mlar takip edilerek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eklenmesi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lanabilir: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20"/>
                <w:szCs w:val="20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Ad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 xml:space="preserve">m 1: </w:t>
            </w:r>
            <w:r>
              <w:rPr>
                <w:sz w:val="20"/>
                <w:szCs w:val="20"/>
                <w:shd w:val="nil" w:color="auto" w:fill="auto"/>
                <w:rtl w:val="0"/>
              </w:rPr>
              <w:t>S</w:t>
            </w:r>
            <w:r>
              <w:rPr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sz w:val="20"/>
                <w:szCs w:val="20"/>
                <w:shd w:val="nil" w:color="auto" w:fill="auto"/>
                <w:rtl w:val="0"/>
              </w:rPr>
              <w:t>n</w:t>
            </w:r>
            <w:r>
              <w:rPr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sz w:val="20"/>
                <w:szCs w:val="20"/>
                <w:shd w:val="nil" w:color="auto" w:fill="auto"/>
                <w:rtl w:val="0"/>
              </w:rPr>
              <w:t>f Tasar</w:t>
            </w:r>
            <w:r>
              <w:rPr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sz w:val="20"/>
                <w:szCs w:val="20"/>
                <w:shd w:val="nil" w:color="auto" w:fill="auto"/>
                <w:rtl w:val="0"/>
              </w:rPr>
              <w:t>m</w:t>
            </w:r>
            <w:r>
              <w:rPr>
                <w:sz w:val="20"/>
                <w:szCs w:val="20"/>
                <w:shd w:val="nil" w:color="auto" w:fill="auto"/>
                <w:rtl w:val="0"/>
              </w:rPr>
              <w:t>ı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Times New Roman" w:cs="Times New Roman" w:hAnsi="Times New Roman" w:eastAsia="Times New Roman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95625" cy="2705100"/>
                  <wp:effectExtent l="0" t="0" r="0" b="0"/>
                  <wp:docPr id="1073741848" name="officeArt object" descr="image9a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image9a.png" descr="image9a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27051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cs="Times New Roman" w:hAnsi="Times New Roman" w:eastAsia="Times New Roman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09900" cy="1828800"/>
                  <wp:effectExtent l="0" t="0" r="0" b="0"/>
                  <wp:docPr id="1073741849" name="officeArt object" descr="image9b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image9b.png" descr="image9b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828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                                                        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ekil 2                                                                  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3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</w:pPr>
            <w:r>
              <w:rPr>
                <w:rFonts w:ascii="Times New Roman" w:cs="Times New Roman" w:hAnsi="Times New Roman" w:eastAsia="Times New Roman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914650" cy="1781175"/>
                  <wp:effectExtent l="0" t="0" r="0" b="0"/>
                  <wp:docPr id="1073741850" name="officeArt object" descr="image9c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0" name="image9c.png" descr="image9c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7811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cs="Times New Roman" w:hAnsi="Times New Roman" w:eastAsia="Times New Roman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190875" cy="1504950"/>
                  <wp:effectExtent l="0" t="0" r="0" b="0"/>
                  <wp:docPr id="1073741851" name="officeArt object" descr="image9d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image9d.png" descr="image9d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5049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ekil 4                                                                   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>ekil 5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Yukar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 belirtilen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flar,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Ticket, TicketAttachment ve TicketComment 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, projede ticket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gerekli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mlar. Her bir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f,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ayr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bir tabloya kar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 gelir ve ili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kileri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mlanm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</w:t>
            </w:r>
          </w:p>
          <w:p>
            <w:pPr>
              <w:pStyle w:val="List Paragraph"/>
              <w:numPr>
                <w:ilvl w:val="0"/>
                <w:numId w:val="15"/>
              </w:numPr>
              <w:bidi w:val="0"/>
              <w:ind w:right="0"/>
              <w:jc w:val="left"/>
              <w:rPr>
                <w:sz w:val="18"/>
                <w:szCs w:val="18"/>
                <w:rtl w:val="0"/>
                <w:lang w:val="en-US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Ticket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bir biletin temel bilgilerini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erir.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in, Id, Name, Description, Status, ProjectId, CustomerId, CreatorUserId, ve AssignedUserId gibi alanlar ticket'a ait temel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zelliklerdir.</w:t>
            </w:r>
          </w:p>
          <w:p>
            <w:pPr>
              <w:pStyle w:val="List Paragraph"/>
              <w:numPr>
                <w:ilvl w:val="0"/>
                <w:numId w:val="15"/>
              </w:numPr>
              <w:bidi w:val="0"/>
              <w:ind w:right="0"/>
              <w:jc w:val="left"/>
              <w:rPr>
                <w:sz w:val="18"/>
                <w:szCs w:val="18"/>
                <w:rtl w:val="0"/>
                <w:lang w:val="en-US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TicketAttachment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bir ticket'a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dosya eklerini saklar.</w:t>
            </w:r>
          </w:p>
          <w:p>
            <w:pPr>
              <w:pStyle w:val="List Paragraph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15"/>
              </w:numPr>
              <w:bidi w:val="0"/>
              <w:ind w:right="0"/>
              <w:jc w:val="left"/>
              <w:rPr>
                <w:sz w:val="18"/>
                <w:szCs w:val="18"/>
                <w:rtl w:val="0"/>
                <w:lang w:val="en-US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TicketComment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ticket'a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yorumlar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netir. Her yorum bir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taraf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ndan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 ve CreatedAt ile UpdatedAt gibi zaman bilgileri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erir.</w:t>
            </w:r>
          </w:p>
          <w:p>
            <w:pPr>
              <w:pStyle w:val="List Paragraph"/>
              <w:numPr>
                <w:ilvl w:val="0"/>
                <w:numId w:val="15"/>
              </w:numPr>
              <w:bidi w:val="0"/>
              <w:ind w:right="0"/>
              <w:jc w:val="left"/>
              <w:rPr>
                <w:sz w:val="18"/>
                <w:szCs w:val="18"/>
                <w:rtl w:val="0"/>
                <w:lang w:val="en-US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TicketCommentReply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yorumlara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cevaplar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erir. Yorumlar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 aras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tart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 xml:space="preserve">ma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eklinde devam edebilir.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Ad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m 2:</w:t>
            </w:r>
            <w:r>
              <w:rPr>
                <w:sz w:val="18"/>
                <w:szCs w:val="18"/>
                <w:shd w:val="nil" w:color="auto" w:fill="auto"/>
                <w:rtl w:val="0"/>
                <w:lang w:val="es-ES_tradnl"/>
              </w:rPr>
              <w:t xml:space="preserve">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Ekleme (Entity Framework Migrations ile)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Eklemek: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Entity Framework (EF) kullanarak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eklemek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daki 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izleyebilirsiniz: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Context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: Projenizdeki DbContext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za yeni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ekleyin.</w:t>
            </w:r>
          </w:p>
        </w:tc>
      </w:tr>
      <w:tr>
        <w:tblPrEx>
          <w:shd w:val="clear" w:color="auto" w:fill="ced7e7"/>
        </w:tblPrEx>
        <w:trPr>
          <w:trHeight w:val="202" w:hRule="atLeast"/>
        </w:trPr>
        <w:tc>
          <w:tcPr>
            <w:tcW w:type="dxa" w:w="394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60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07/08/2024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del w:id="165" w:date="2024-10-13T16:26:32Z" w:author="Ahmed Salih"/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spacing w:line="259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18"/>
          <w:szCs w:val="18"/>
        </w:rPr>
        <w:br w:type="page"/>
      </w:r>
    </w:p>
    <w:p>
      <w:pPr>
        <w:pStyle w:val="Gövde"/>
        <w:spacing w:line="259" w:lineRule="auto"/>
        <w:jc w:val="right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                                         </w:t>
      </w:r>
      <w:r>
        <w:rPr>
          <w:sz w:val="16"/>
          <w:szCs w:val="16"/>
          <w:rtl w:val="0"/>
        </w:rPr>
        <w:t>Sayfa No 7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735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rPr>
                <w:shd w:val="nil" w:color="auto" w:fill="auto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095750" cy="1304925"/>
                  <wp:effectExtent l="0" t="0" r="0" b="0"/>
                  <wp:docPr id="1073741852" name="officeArt object" descr="image9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2" name="image9e.png" descr="image9e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1304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       Ş</w:t>
            </w:r>
            <w:r>
              <w:rPr>
                <w:shd w:val="nil" w:color="auto" w:fill="auto"/>
                <w:rtl w:val="0"/>
              </w:rPr>
              <w:t>ekil 6</w:t>
            </w:r>
          </w:p>
          <w:p>
            <w:pPr>
              <w:pStyle w:val="Gövde"/>
              <w:spacing w:before="240" w:after="240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Migration Olu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turma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: Entity Framework Migrations kullanarak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ekleyin.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lk olarak, terminal veya paket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neticisi konsolunda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daki komutlar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 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n:</w:t>
            </w:r>
          </w:p>
          <w:p>
            <w:pPr>
              <w:pStyle w:val="List Paragraph"/>
              <w:numPr>
                <w:ilvl w:val="0"/>
                <w:numId w:val="16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0"/>
                <w:szCs w:val="20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dotnet ef database update</w:t>
            </w:r>
          </w:p>
          <w:p>
            <w:pPr>
              <w:pStyle w:val="Gövde"/>
              <w:spacing w:before="240" w:after="240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333625" cy="1514475"/>
                  <wp:effectExtent l="0" t="0" r="0" b="0"/>
                  <wp:docPr id="1073741853" name="officeArt object" descr="image9f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3" name="image9f.png" descr="image9f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5144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724275" cy="2419350"/>
                  <wp:effectExtent l="0" t="0" r="0" b="0"/>
                  <wp:docPr id="1073741854" name="officeArt object" descr="imagea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4" name="imagea0.png" descr="imagea0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24193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ekil 7                                                                  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8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komutlar, projede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flar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bir migration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turur ve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bu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flara ait tablolar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nda Tablo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li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kileri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: EF, ili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kileri otomatik olarak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r.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in:</w:t>
            </w:r>
          </w:p>
          <w:p>
            <w:pPr>
              <w:pStyle w:val="List Paragraph"/>
              <w:numPr>
                <w:ilvl w:val="1"/>
                <w:numId w:val="17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TicketComment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bir TicketId bulunur, bu da her yorumun bir ticket ile 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kili oldu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unu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sterir.</w:t>
            </w:r>
          </w:p>
          <w:p>
            <w:pPr>
              <w:pStyle w:val="List Paragraph"/>
              <w:numPr>
                <w:ilvl w:val="1"/>
                <w:numId w:val="17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TicketCommentReply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TicketCommentId ile her cevab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hangi yoruma ait oldu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unu belirtebilirsiniz.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spacing w:before="240" w:after="240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07/08/2024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8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960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fr-FR"/>
              </w:rPr>
              <w:t>n 4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>API Olu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turma: POST (Add(){ })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Bu 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amada 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(Bilet) olu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turma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lemini ger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tiren bir API fonksiyonunu geli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tirdik.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lk olarak, 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Entities/DTOs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klas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ne </w:t>
            </w:r>
            <w:r>
              <w:rPr>
                <w:rFonts w:ascii="Times New Roman" w:cs="-webkit-standard" w:hAnsi="Times New Roman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AddTicketDto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eklendi. Bu 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f, bilet ekleme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it-IT"/>
              </w:rPr>
              <w:t>lemi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in gerekli olan verileri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ermektedir. </w:t>
            </w:r>
            <w:r>
              <w:rPr>
                <w:rFonts w:ascii="Times New Roman" w:cs="-webkit-standard" w:hAnsi="Times New Roman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AddTicketDto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n kodu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u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ekildedir: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00375" cy="1647825"/>
                  <wp:effectExtent l="0" t="0" r="0" b="0"/>
                  <wp:docPr id="1073741855" name="officeArt object" descr="imagea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5" name="imagea1.png" descr="imagea1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6478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9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f, biletin 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klamas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proje ve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 kimlikleri ile biletin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turucusunun kimli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gibi bilgileri tutmaktad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r.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lerleyen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amalarda, iste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olarak bilet ekine dosya 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kleme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zelli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de eklenebilir.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Daha sonra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Business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nda, Add fonksiyonu yaz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 Bu fonksiyon, DTO ile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nderilen verilerin do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rulanmas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biletin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turulmas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Fonksiyonun detayl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u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ekildedir: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925201" cy="3635078"/>
                  <wp:effectExtent l="0" t="0" r="0" b="0"/>
                  <wp:docPr id="1073741856" name="officeArt object" descr="imagea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6" name="imagea2.png" descr="imagea2.pn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201" cy="36350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10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fonksiyon, proje,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 ve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kimliklerinin ge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erli olup olmad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kontrol etmekte, ge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erli verilerle yeni bir bilet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turarak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eklemektedir. 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 bilet ekine dosya eklenmi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se, bu dosyalar da ilgili bilet ile ili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kilendirilmektedir.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Son olarak,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WebAPI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nda,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TicketController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erisine POST iste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ile bilet ekleme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lemini ger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tiren bir Addfonksiyonu eklendi: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08/08/2024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9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710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931022" cy="1460698"/>
                  <wp:effectExtent l="0" t="0" r="0" b="0"/>
                  <wp:docPr id="1073741857" name="officeArt object" descr="imagea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7" name="imagea3.png" descr="imagea3.png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022" cy="14606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11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Swagger ile API Testi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Projemizde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turulan /api/Ticket/add endpoint'i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zerinden bilet ekleme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lemi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Swagger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larak test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 POST metodunu kullanan bu API,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dan bilet bilgilerini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eren bir form-data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talep ediyor. Gerekli alanlar Name, Description, ProjectId, CustomerId, ve CreatorUserId olarak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 Bu parametrelerin tamam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larak yeni bir bilet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turulabiliyor. Ayr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ca iste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olarak dosya ekleme (attachments)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zelli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de mevcut. Swagger aray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 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zerinden bu parametreler manuel olarak girilerek API</w:t>
            </w:r>
            <w:r>
              <w:rPr>
                <w:sz w:val="18"/>
                <w:szCs w:val="18"/>
                <w:shd w:val="nil" w:color="auto" w:fill="auto"/>
                <w:rtl w:val="1"/>
              </w:rPr>
              <w:t>’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nin 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ışı</w:t>
            </w:r>
            <w:r>
              <w:rPr>
                <w:sz w:val="18"/>
                <w:szCs w:val="18"/>
                <w:shd w:val="nil" w:color="auto" w:fill="auto"/>
                <w:rtl w:val="0"/>
                <w:lang w:val="nl-NL"/>
              </w:rPr>
              <w:t xml:space="preserve">p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  <w:lang w:val="es-ES_tradnl"/>
              </w:rPr>
              <w:t>mad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ığı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kontrol edildi.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637818" cy="4356616"/>
                  <wp:effectExtent l="0" t="0" r="0" b="0"/>
                  <wp:docPr id="1073741858" name="officeArt object" descr="imagea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8" name="imagea4.png" descr="imagea4.p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818" cy="43566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12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nl-NL"/>
              </w:rPr>
              <w:t>Swagger Nedir?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Swagger, RESTful web servislerinin API dok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mantasyonunu otomatikle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tirmek ve geli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tirme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recinde test etmek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pop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 bir ara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Bir API</w:t>
            </w:r>
            <w:r>
              <w:rPr>
                <w:sz w:val="18"/>
                <w:szCs w:val="18"/>
                <w:shd w:val="nil" w:color="auto" w:fill="auto"/>
                <w:rtl w:val="1"/>
              </w:rPr>
              <w:t>’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nin nas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hangi endpoint</w:t>
            </w:r>
            <w:r>
              <w:rPr>
                <w:sz w:val="18"/>
                <w:szCs w:val="18"/>
                <w:shd w:val="nil" w:color="auto" w:fill="auto"/>
                <w:rtl w:val="1"/>
              </w:rPr>
              <w:t>’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lerin oldu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unu, bu endpoint</w:t>
            </w:r>
            <w:r>
              <w:rPr>
                <w:sz w:val="18"/>
                <w:szCs w:val="18"/>
                <w:shd w:val="nil" w:color="auto" w:fill="auto"/>
                <w:rtl w:val="1"/>
              </w:rPr>
              <w:t>’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lere hangi veri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rleriyle nas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ilebilece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ini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sterir. Swagger,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zellikle b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 projelerde API</w:t>
            </w:r>
            <w:r>
              <w:rPr>
                <w:sz w:val="18"/>
                <w:szCs w:val="18"/>
                <w:shd w:val="nil" w:color="auto" w:fill="auto"/>
                <w:rtl w:val="1"/>
              </w:rPr>
              <w:t>’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nin nas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laca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kolayca anlamaya yard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olur ve bir API'yi h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ca test etmeye olanak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lar. Swagger aray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farkl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HTTP metodlar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(GET, POST, PUT, DELETE) destekleyerek geli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tiricilere ve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 API'yi do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rudan dok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mantasyon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zerinden deneme 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rsat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sunar.</w:t>
            </w:r>
          </w:p>
        </w:tc>
      </w:tr>
      <w:tr>
        <w:tblPrEx>
          <w:shd w:val="clear" w:color="auto" w:fill="ced7e7"/>
        </w:tblPrEx>
        <w:trPr>
          <w:trHeight w:val="202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08/08/2024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10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5125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fr-FR"/>
              </w:rPr>
              <w:t>n 5 :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center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Ticket Verileri Listeleme API'si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task'ta,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m ticket kay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listeleyen bir API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turulmu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tur. GetAll() metodu arac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yla,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bulunan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m ticket'lar DTO'ya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evrilerek frontend'e JSON format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lmektedir.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1. Business Katman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: TicketManager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Business 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nda, TicketManager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ticket ile ilgili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kurallar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netir.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da,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m ticket'lar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listeleyen GetAll() fonksiyonunun nas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ığı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sterilmi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295775" cy="895350"/>
                  <wp:effectExtent l="0" t="0" r="0" b="0"/>
                  <wp:docPr id="1073741859" name="officeArt object" descr="imagea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9" name="imagea5.png" descr="imagea5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8953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13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metod, IDataResult&lt;List&lt;GetTicketDto&gt;&gt; tipinde bir sonu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rmektedir. Ticket verilerini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ndan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pt-PT"/>
              </w:rPr>
              <w:t>p DTO (Data Transfer Object) format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na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eviren GetAllAsDto() metodunu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r.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olursa, SuccessDataResult ile sonu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mesaj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2. DTO Katman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: GetTicketDto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DTO 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nesneleri ile frontend aras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veri ta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mak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daki GetTicketDto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bir ticket'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frontend'e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nderilece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format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371850" cy="2933700"/>
                  <wp:effectExtent l="0" t="0" r="0" b="0"/>
                  <wp:docPr id="1073741860" name="officeArt object" descr="imagea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0" name="imagea6.png" descr="imagea6.png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933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14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f, bir ticket'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detaylar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(ID, ad,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klama, durum, proje,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 bilgileri, vb.)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erir. Di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 DTO'lar (ProjectForTicketDto, CustomerDto, TicketUserDto) ile ili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kiler kurarak ilgili veriler de ta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09/08/2024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11</w:t>
      </w:r>
    </w:p>
    <w:tbl>
      <w:tblPr>
        <w:tblW w:w="10148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0"/>
      </w:tblGrid>
      <w:tr>
        <w:tblPrEx>
          <w:shd w:val="clear" w:color="auto" w:fill="ced7e7"/>
        </w:tblPrEx>
        <w:trPr>
          <w:trHeight w:val="15050" w:hRule="atLeast"/>
        </w:trPr>
        <w:tc>
          <w:tcPr>
            <w:tcW w:type="dxa" w:w="10148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heading 4"/>
              <w:spacing w:before="240" w:after="240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3. WebAPI Katman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: TicketController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WebAPI 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nda, ticket verilerini frontend'e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ren bir API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turulmu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tur. GetAll() metodunu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ran HTTP GET iste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ile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m ticket kay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listelenir.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381250" cy="1685925"/>
                  <wp:effectExtent l="0" t="0" r="0" b="0"/>
                  <wp:docPr id="1073741861" name="officeArt object" descr="imagea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1" name="imagea7.png" descr="imagea7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685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15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API endpoint'i, GET iste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i ile /api/Ticket/getAll adresinden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TicketService.GetAll() fonksiyonunun sonucuna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re,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ise 200 OK,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 ise 400 Bad Request HTTP yan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4. Mesajlar: TicketMessages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Sistemde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len mesajlar sabit olarak TicketMessages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mlanm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Bu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f,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lemlerin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ya da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 olmas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durumunda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lacak mesajlar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764573" cy="1344491"/>
                  <wp:effectExtent l="0" t="0" r="0" b="0"/>
                  <wp:docPr id="1073741862" name="officeArt object" descr="imagea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2" name="imagea8.png" descr="imagea8.pn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573" cy="13444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16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in, </w:t>
            </w:r>
            <w:r>
              <w:rPr>
                <w:rFonts w:ascii="Times New Roman" w:cs="-webkit-standard" w:hAnsi="Times New Roman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GetAll()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metodundan ba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bir sonu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üğü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nde, mesaj olarak </w:t>
            </w:r>
            <w:r>
              <w:rPr>
                <w:rFonts w:ascii="Times New Roman" w:cs="-webkit-standard" w:hAnsi="Times New Roman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"Ticket ba</w:t>
            </w:r>
            <w:r>
              <w:rPr>
                <w:rFonts w:ascii="Times New Roman" w:cs="-webkit-standard" w:hAnsi="Times New Roman" w:eastAsia="-webkit-standard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cs="-webkit-standard" w:hAnsi="Times New Roman" w:eastAsia="-webkit-standard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cs="-webkit-standard" w:hAnsi="Times New Roman" w:eastAsia="-webkit-standard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cs="-webkit-standard" w:hAnsi="Times New Roman" w:eastAsia="-webkit-standard"/>
                <w:sz w:val="18"/>
                <w:szCs w:val="18"/>
                <w:shd w:val="nil" w:color="auto" w:fill="auto"/>
                <w:rtl w:val="0"/>
              </w:rPr>
              <w:t>yla listelendi."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d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ner.</w:t>
            </w:r>
          </w:p>
          <w:p>
            <w:pPr>
              <w:pStyle w:val="Gövde"/>
              <w:rPr>
                <w:sz w:val="12"/>
                <w:szCs w:val="12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2"/>
                <w:szCs w:val="12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2"/>
                <w:szCs w:val="12"/>
                <w:shd w:val="nil" w:color="auto" w:fill="auto"/>
                <w:rtl w:val="0"/>
                <w:lang w:val="en-US"/>
              </w:rPr>
              <w:t>{"data":[{"id":1,"name":"Ticket_1","description":"Test_1","status":0,"project":{"id":1,"projectName":"test"},"customer":{"customerId":1,"customerName":"Ahmed"},"creationDate":"2024-09-22T08:15:40.41547","resolutionDate":null,"creatorUser":{"id":1,"name":"John Doe","isActive":true,"imageUrl":"https://example.com/image"},"assignedUser":null,"requestType":null},{"id":2,"name":"Ticket_2","description":"Test_2","status":0,"project":{"id":1,"projectName":"test"},"customer":{"customerId":2,"customerName":"string"},"creationDate":"2024-09-22T08:16:18.421461","resolutionDate":null,"creatorUser":{"id":1,"name":"John Doe","isActive":true,"imageUrl":"https://example.com/image"},"assignedUser":null,"requestType":null},{"id":3,"name":"Test","description":"Test_!","status":0,"project":{"id":1,"projectName":"test"},"customer":{"customerId":1,"customerName":"Ahmed"},"creationDate":"2024-10-09T14:56:14.246123","resolutionDate":null,"creatorUser":{"id":1,"name":"John Doe","isActive":true,"imageUrl":"https://example.com/image"},"assignedUser":null,"requestType":null}],"success":true,"message":"Ticket ba</w:t>
            </w:r>
            <w:r>
              <w:rPr>
                <w:b w:val="1"/>
                <w:bCs w:val="1"/>
                <w:sz w:val="12"/>
                <w:szCs w:val="12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12"/>
                <w:szCs w:val="12"/>
                <w:shd w:val="nil" w:color="auto" w:fill="auto"/>
                <w:rtl w:val="0"/>
              </w:rPr>
              <w:t>ar</w:t>
            </w:r>
            <w:r>
              <w:rPr>
                <w:b w:val="1"/>
                <w:bCs w:val="1"/>
                <w:sz w:val="12"/>
                <w:szCs w:val="12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12"/>
                <w:szCs w:val="12"/>
                <w:shd w:val="nil" w:color="auto" w:fill="auto"/>
                <w:rtl w:val="0"/>
              </w:rPr>
              <w:t>yla listelendi."}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Bu JSON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API'den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yla gelen ticket verilerini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ermektedir. API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Style w:val="Hyperlink.0"/>
                <w:sz w:val="18"/>
                <w:szCs w:val="18"/>
                <w:shd w:val="nil" w:color="auto" w:fill="auto"/>
              </w:rPr>
              <w:fldChar w:fldCharType="begin" w:fldLock="0"/>
            </w:r>
            <w:r>
              <w:rPr>
                <w:rStyle w:val="Hyperlink.0"/>
                <w:sz w:val="18"/>
                <w:szCs w:val="18"/>
                <w:shd w:val="nil" w:color="auto" w:fill="auto"/>
              </w:rPr>
              <w:instrText xml:space="preserve"> HYPERLINK "http://0.0.0.0:5001/api/Ticket/getAll"</w:instrText>
            </w:r>
            <w:r>
              <w:rPr>
                <w:rStyle w:val="Hyperlink.0"/>
                <w:sz w:val="18"/>
                <w:szCs w:val="18"/>
                <w:shd w:val="nil" w:color="auto" w:fill="auto"/>
              </w:rPr>
              <w:fldChar w:fldCharType="separate" w:fldLock="0"/>
            </w:r>
            <w:r>
              <w:rPr>
                <w:rStyle w:val="Hyperlink.0"/>
                <w:sz w:val="18"/>
                <w:szCs w:val="18"/>
                <w:shd w:val="nil" w:color="auto" w:fill="auto"/>
                <w:rtl w:val="0"/>
                <w:lang w:val="en-US"/>
              </w:rPr>
              <w:t>http://0.0.0.0:5001/api/Ticket/getAll</w:t>
            </w:r>
            <w:r>
              <w:rPr>
                <w:sz w:val="28"/>
                <w:szCs w:val="28"/>
              </w:rPr>
              <w:fldChar w:fldCharType="end" w:fldLock="0"/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adresine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üç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adet ticket verisi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Her bir ticket, ilgili proje,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teri, yaratan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bilgileriyle birlikte sunulmu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tur. 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Kullan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m Amac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: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JSON yan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ticket verilerini listeleyen bir frontend ya da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ka bir servise geri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üş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olarak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labilir.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in, bir dashboard'da ya da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 panelinde bu ticket verileri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sterilebilir ve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 duruma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 filtreleme veya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 yapabilir.</w:t>
            </w:r>
          </w:p>
        </w:tc>
      </w:tr>
      <w:tr>
        <w:tblPrEx>
          <w:shd w:val="clear" w:color="auto" w:fill="ced7e7"/>
        </w:tblPrEx>
        <w:trPr>
          <w:trHeight w:val="202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09/08/2024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12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958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fr-FR"/>
              </w:rPr>
              <w:t>n 6 :</w:t>
            </w:r>
          </w:p>
          <w:p>
            <w:pPr>
              <w:pStyle w:val="Gövde"/>
              <w:bidi w:val="0"/>
              <w:spacing w:before="240" w:after="18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>API Olu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turma: PUT (Update(){ }) ,DELETE (Delete(){ })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b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mde, var olan ticket (destek bileti) verilerini 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ncelleyen bir API metodunun nas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turulaca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yoruz. 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ncelleme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lemi, bir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PUT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iste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ile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 ve ticket'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durumunu, atanan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talep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nceller.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yla tamamland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nda, SuccessResult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1. Update() Metodu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fonksiyonu, ticket bilgilerini EditTicketDto ile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 ve ilgili ticket kayd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nceller: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Gelen parametre: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EditTicketDto objesi. 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benzersiz ID'sini,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ncellenmi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durumunu, atanan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talep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ncelleme 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lemi:</w:t>
            </w:r>
          </w:p>
          <w:p>
            <w:pPr>
              <w:pStyle w:val="List Paragraph"/>
              <w:numPr>
                <w:ilvl w:val="1"/>
                <w:numId w:val="18"/>
              </w:numPr>
              <w:bidi w:val="0"/>
              <w:spacing w:after="0"/>
              <w:ind w:right="0"/>
              <w:jc w:val="left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lk olarak,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ncellenmesi gereken ticket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ID'ye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>re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r (_ticketDal.Get() ile).</w:t>
            </w:r>
          </w:p>
          <w:p>
            <w:pPr>
              <w:pStyle w:val="List Paragraph"/>
              <w:numPr>
                <w:ilvl w:val="1"/>
                <w:numId w:val="1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ilgili alanlar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(atanan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talep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durum) DTO'dan gelen yeni 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erlerle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ncellenir.</w:t>
            </w:r>
          </w:p>
          <w:p>
            <w:pPr>
              <w:pStyle w:val="List Paragraph"/>
              <w:numPr>
                <w:ilvl w:val="1"/>
                <w:numId w:val="1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er 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durumu 2 (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ru-RU"/>
              </w:rPr>
              <w:t>in "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" durumu) olarak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aretlenmi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se, 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tarihi (ResolutionDate) o anki tarih olarak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ncellenir.</w:t>
            </w:r>
          </w:p>
          <w:p>
            <w:pPr>
              <w:pStyle w:val="List Paragraph"/>
              <w:numPr>
                <w:ilvl w:val="0"/>
                <w:numId w:val="1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Son Ad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ncellenmi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ticket,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na kaydedilir ve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bir sonu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448050" cy="2247900"/>
                  <wp:effectExtent l="0" t="0" r="0" b="0"/>
                  <wp:docPr id="1073741863" name="officeArt object" descr="imagea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3" name="imagea9.png" descr="imagea9.png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22479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17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2. EditTicketDto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Ticket 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ncellemelerinde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lacak DTO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857625" cy="1143000"/>
                  <wp:effectExtent l="0" t="0" r="0" b="0"/>
                  <wp:docPr id="1073741864" name="officeArt object" descr="imageaa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4" name="imageaa.png" descr="imageaa.png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143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18</w:t>
            </w:r>
          </w:p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12/08/2024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13</w:t>
      </w:r>
    </w:p>
    <w:tbl>
      <w:tblPr>
        <w:tblW w:w="10158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70"/>
      </w:tblGrid>
      <w:tr>
        <w:tblPrEx>
          <w:shd w:val="clear" w:color="auto" w:fill="ced7e7"/>
        </w:tblPrEx>
        <w:trPr>
          <w:trHeight w:val="14902" w:hRule="atLeast"/>
        </w:trPr>
        <w:tc>
          <w:tcPr>
            <w:tcW w:type="dxa" w:w="10158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Konu Başlığı 3"/>
              <w:spacing w:before="281" w:after="281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3. TicketMessages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ncelleme durumunda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len mesaj: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  <w:lang w:val="en-US"/>
              </w:rPr>
              <w:t>public static string UpdatedTicket = "Ticket kayd</w:t>
            </w:r>
            <w:r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</w:rPr>
              <w:t>ba</w:t>
            </w:r>
            <w:r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</w:rPr>
              <w:t>yla g</w:t>
            </w:r>
            <w:r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i w:val="1"/>
                <w:iCs w:val="1"/>
                <w:sz w:val="18"/>
                <w:szCs w:val="18"/>
                <w:shd w:val="nil" w:color="auto" w:fill="auto"/>
                <w:rtl w:val="0"/>
              </w:rPr>
              <w:t>ncellendi.";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4. ITicketDal Aray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z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Ticket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veri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 metotlar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eren aray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zde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itli metotlar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mlanm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.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rnek olarak:</w:t>
            </w:r>
          </w:p>
          <w:p>
            <w:pPr>
              <w:pStyle w:val="List Paragraph"/>
              <w:numPr>
                <w:ilvl w:val="0"/>
                <w:numId w:val="19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nl-NL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nl-NL"/>
              </w:rPr>
              <w:t>Ticket'lar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teriye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 listeleyen (GetAllByCustomerId) veya son ticket'lar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 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eken (GetLastTickets) metotlar bulunur.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aray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z,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ile ticket verilerini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netmeye yarayan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 xml:space="preserve">5. TicketController 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İç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indeki PUT API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kontrolc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metodu, 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ncellenen ticket verilerini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 ve ilgili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fonksiyonunu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Sonu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ysa 200 OK, de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ilse 400 Bad Request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390900" cy="1962150"/>
                  <wp:effectExtent l="0" t="0" r="0" b="0"/>
                  <wp:docPr id="1073741865" name="officeArt object" descr="imageab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5" name="imageab.png" descr="imageab.pn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9621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19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PUT 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ste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i: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EditTicketDto verileri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larak 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ncellenmesi.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s-ES_tradnl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 İş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lemleri: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 İ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lgili ticket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r,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ncellenir ve kaydedilir.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Durum G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ncellemesi: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Ticket durumu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se (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e-DE"/>
              </w:rPr>
              <w:t xml:space="preserve">in Status == 2),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tarihi atan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2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Mesajlar: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ncelleme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tamamland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nda,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bir mesaj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ner (Ticket kayd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ncellendi).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760352" cy="1853801"/>
                  <wp:effectExtent l="0" t="0" r="0" b="0"/>
                  <wp:docPr id="1073741866" name="officeArt object" descr="imageac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6" name="imageac.png" descr="imageac.png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352" cy="18538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20"/>
                <w:szCs w:val="20"/>
                <w:shd w:val="nil" w:color="auto" w:fill="auto"/>
                <w:rtl w:val="0"/>
              </w:rPr>
              <w:t xml:space="preserve">                                                   Ş</w:t>
            </w:r>
            <w:r>
              <w:rPr>
                <w:rFonts w:ascii="-webkit-standard" w:cs="-webkit-standard" w:hAnsi="-webkit-standard" w:eastAsia="-webkit-standard"/>
                <w:sz w:val="20"/>
                <w:szCs w:val="20"/>
                <w:shd w:val="nil" w:color="auto" w:fill="auto"/>
                <w:rtl w:val="0"/>
              </w:rPr>
              <w:t>ekil 20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12/08/2024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spacing w:line="259" w:lineRule="auto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14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955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jc w:val="center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DELETE (Delete())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b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mde, bir ticket'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silen bir DELETE API metodunun nas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turulaca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inceleyece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iz. Ticket silme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lemi, bir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DELETE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iste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ile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 ve belirtilen ID'ye sahip ticket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ndan silinir. Ayr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ca, ticket ile ili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kili yorumlar gibi di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 veriler de silinir.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1. Delete() Metodu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fonksiyonu, ticket'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benzersiz ID'sini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 ve ilgili ticket'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ndan siler: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Gelen parametre: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benzersiz ID'si (long id).</w:t>
            </w:r>
          </w:p>
          <w:p>
            <w:pPr>
              <w:pStyle w:val="List Paragraph"/>
              <w:numPr>
                <w:ilvl w:val="0"/>
                <w:numId w:val="2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Silme 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lemi:</w:t>
            </w:r>
          </w:p>
          <w:p>
            <w:pPr>
              <w:pStyle w:val="List Paragraph"/>
              <w:numPr>
                <w:ilvl w:val="1"/>
                <w:numId w:val="21"/>
              </w:numPr>
              <w:bidi w:val="0"/>
              <w:spacing w:after="0"/>
              <w:ind w:right="0"/>
              <w:jc w:val="left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lk olarak, silinecek ticket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ID'ye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>re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r (_ticketDal.Get() ile).</w:t>
            </w:r>
          </w:p>
          <w:p>
            <w:pPr>
              <w:pStyle w:val="List Paragraph"/>
              <w:numPr>
                <w:ilvl w:val="1"/>
                <w:numId w:val="2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 ticket bulunamazsa, ErrorResult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 ve "Ticket bulunamad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" mesaj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ile geri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1"/>
                <w:numId w:val="2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Ticket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bulunursa, ticket ile 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kili yorumlar _ticketCommentService.DeleteAllByTicketId(id)metodu ile silinir.</w:t>
            </w:r>
          </w:p>
          <w:p>
            <w:pPr>
              <w:pStyle w:val="List Paragraph"/>
              <w:numPr>
                <w:ilvl w:val="1"/>
                <w:numId w:val="2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ticket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silinir (_ticketDal.Delete() ile).</w:t>
            </w:r>
          </w:p>
          <w:p>
            <w:pPr>
              <w:pStyle w:val="List Paragraph"/>
              <w:numPr>
                <w:ilvl w:val="1"/>
                <w:numId w:val="2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Silme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lemi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tamamland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>nda, SuccessResult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 ve "Ticket kayd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silindi" mesaj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geri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549266" cy="1956288"/>
                  <wp:effectExtent l="0" t="0" r="0" b="0"/>
                  <wp:docPr id="1073741867" name="officeArt object" descr="imagead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7" name="imagead.png" descr="imagead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266" cy="19562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21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2. ITicketService Aray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z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ITicketService aray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nde ticket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itli metotlar bulunur. Silme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lemi, Delete(long id) metodu ile ger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tirilir: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793852" cy="1812520"/>
                  <wp:effectExtent l="0" t="0" r="0" b="0"/>
                  <wp:docPr id="1073741868" name="officeArt object" descr="imagea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8" name="imageae.png" descr="imageae.png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852" cy="18125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22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aray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z, ticket'lar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eklenmesi, 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ncellenmesi, silinmesi ve listelenmesi gibi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gerekli metotlar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erir.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12/08/2024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spacing w:line="259" w:lineRule="auto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15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502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Konu Başlığı 3"/>
              <w:spacing w:before="281" w:after="281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3. TicketMessages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Silme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lemi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ve sonras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lacak mesajlar, TicketMessages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Silme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lemi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olursa, "Ticket kayd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yla silindi." mesaj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 ticket bulunamazsa, "Ticket bulunamad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." mesaj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 xml:space="preserve">4. TicketController 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İç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indeki DELETE API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kontrolc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metodu, ticket ID'sini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 ve ilgili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fonksiyonunu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Silme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lemi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ysa 200 OK, de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ilse 400 Bad Request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971800" cy="2085975"/>
                  <wp:effectExtent l="0" t="0" r="0" b="0"/>
                  <wp:docPr id="1073741869" name="officeArt object" descr="imageaf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9" name="imageaf.png" descr="imageaf.png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20859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23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de-DE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 xml:space="preserve">DELETE 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ste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i: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Ticket ID'si ile bir DELETE iste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>i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nderilir ve belirtilen ticket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silinir.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s-ES_tradnl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 İş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lemleri: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Silinmesi gereken ticket,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ID ile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 ve bulunursa silinir. Ticket bulunamazsa hata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Yorumlar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 Silinmesi: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Ticket ile 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kili yorumlar da silinir.</w:t>
            </w:r>
          </w:p>
          <w:p>
            <w:pPr>
              <w:pStyle w:val="List Paragraph"/>
              <w:numPr>
                <w:ilvl w:val="0"/>
                <w:numId w:val="2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Mesajlar: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Silme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lemi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oldu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sv-SE"/>
              </w:rPr>
              <w:t>unda "Ticket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silindi" mesaj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</w:pPr>
            <w:r>
              <w:rPr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66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12/08/2024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16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698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7: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>API D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zenleme: Debit (GetAll(), Add())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b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mde,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Debit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 xml:space="preserve"> (Zimmet)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API'nin nas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 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zenlendi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ini inceleyece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iz. Bu API'de, yeni bir zimmet ekleme ve mevcut zimmetleri listeleme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levselli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1. DebitManager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DebitManager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, debit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lemlerinin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mant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erir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u iki ana fonksiyona sahiptir: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a. Add(Debit debit) Metodu:</w:t>
            </w:r>
          </w:p>
          <w:p>
            <w:pPr>
              <w:pStyle w:val="List Paragraph"/>
              <w:numPr>
                <w:ilvl w:val="0"/>
                <w:numId w:val="23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Yeni bir debit (zimmet) eklemek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23"/>
              </w:numPr>
              <w:bidi w:val="0"/>
              <w:spacing w:after="0"/>
              <w:ind w:right="0"/>
              <w:jc w:val="left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lem Ad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mlar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:</w:t>
            </w:r>
          </w:p>
          <w:p>
            <w:pPr>
              <w:pStyle w:val="List Paragraph"/>
              <w:numPr>
                <w:ilvl w:val="1"/>
                <w:numId w:val="23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Zimmet edilen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(</w:t>
            </w:r>
            <w:r>
              <w:rPr>
                <w:rFonts w:ascii="Times New Roman" w:hAnsi="Times New Roman"/>
                <w:i w:val="1"/>
                <w:iCs w:val="1"/>
                <w:sz w:val="18"/>
                <w:szCs w:val="18"/>
                <w:shd w:val="nil" w:color="auto" w:fill="auto"/>
                <w:rtl w:val="0"/>
                <w:lang w:val="en-US"/>
              </w:rPr>
              <w:t>ReceiverUserId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)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pt-PT"/>
              </w:rPr>
              <w:t>r (_userDal.Get() ile).</w:t>
            </w:r>
          </w:p>
          <w:p>
            <w:pPr>
              <w:pStyle w:val="List Paragraph"/>
              <w:numPr>
                <w:ilvl w:val="1"/>
                <w:numId w:val="23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zimmet bilgilerine dayal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bir PDF dosya yolu 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turulur (_getDebitPDFPath.GetPdfPath()ile).</w:t>
            </w:r>
          </w:p>
          <w:p>
            <w:pPr>
              <w:pStyle w:val="List Paragraph"/>
              <w:numPr>
                <w:ilvl w:val="1"/>
                <w:numId w:val="23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Bu dosya yolu zimmete (Debit.PdfPath) eklenir.</w:t>
            </w:r>
          </w:p>
          <w:p>
            <w:pPr>
              <w:pStyle w:val="List Paragraph"/>
              <w:numPr>
                <w:ilvl w:val="1"/>
                <w:numId w:val="23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Zimmet kayd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na eklenir (_debitDal.Add() ile).</w:t>
            </w:r>
          </w:p>
          <w:p>
            <w:pPr>
              <w:pStyle w:val="List Paragraph"/>
              <w:numPr>
                <w:ilvl w:val="1"/>
                <w:numId w:val="23"/>
              </w:numPr>
              <w:bidi w:val="0"/>
              <w:spacing w:after="0"/>
              <w:ind w:right="0"/>
              <w:jc w:val="left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tamamland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bir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mesaj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ner (DebitMessages.AddedDebit).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771900" cy="1743075"/>
                  <wp:effectExtent l="0" t="0" r="0" b="0"/>
                  <wp:docPr id="1073741870" name="officeArt object" descr="imageb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0" name="imageb0.png" descr="imageb0.png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7430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24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b. GetAll() Metodu:</w:t>
            </w:r>
          </w:p>
          <w:p>
            <w:pPr>
              <w:pStyle w:val="List Paragraph"/>
              <w:numPr>
                <w:ilvl w:val="0"/>
                <w:numId w:val="2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zimmetleri listelemek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2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s-ES_tradnl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ndaki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debit kay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 ve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oldu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unda,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mesaj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ile birlikte geri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638550" cy="857250"/>
                  <wp:effectExtent l="0" t="0" r="0" b="0"/>
                  <wp:docPr id="1073741871" name="officeArt object" descr="imageb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1" name="imageb1.png" descr="imageb1.pn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8572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25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</w:pPr>
            <w:r>
              <w:rPr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13/08/2024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17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60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Konu Başlığı 3"/>
              <w:spacing w:before="281" w:after="281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2. Debit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Debit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, zimmet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gerekli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 bilgileri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erir:</w:t>
            </w:r>
          </w:p>
          <w:p>
            <w:pPr>
              <w:pStyle w:val="List Paragraph"/>
              <w:numPr>
                <w:ilvl w:val="0"/>
                <w:numId w:val="25"/>
              </w:numPr>
              <w:bidi w:val="0"/>
              <w:spacing w:after="0"/>
              <w:ind w:right="0"/>
              <w:jc w:val="left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nemli Alanlar:</w:t>
            </w:r>
          </w:p>
          <w:p>
            <w:pPr>
              <w:pStyle w:val="List Paragraph"/>
              <w:numPr>
                <w:ilvl w:val="1"/>
                <w:numId w:val="25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ReceiverUserId: Zimmeti teslim alan personelin ID'si.</w:t>
            </w:r>
          </w:p>
          <w:p>
            <w:pPr>
              <w:pStyle w:val="List Paragraph"/>
              <w:numPr>
                <w:ilvl w:val="1"/>
                <w:numId w:val="25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DeliveredUserId: Zimmeti teslim eden personelin ID'si.</w:t>
            </w:r>
          </w:p>
          <w:p>
            <w:pPr>
              <w:pStyle w:val="List Paragraph"/>
              <w:numPr>
                <w:ilvl w:val="1"/>
                <w:numId w:val="25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Donan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bilgileri: Laptop, SerialNumber, BarcodeNumber, Model, CPU, RAM, Storage, Mouse, ComputerBag.</w:t>
            </w:r>
          </w:p>
          <w:p>
            <w:pPr>
              <w:pStyle w:val="List Paragraph"/>
              <w:numPr>
                <w:ilvl w:val="1"/>
                <w:numId w:val="25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DeliveryDate: Zimmetin teslim edildi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 tarih.</w:t>
            </w:r>
          </w:p>
          <w:p>
            <w:pPr>
              <w:pStyle w:val="List Paragraph"/>
              <w:numPr>
                <w:ilvl w:val="1"/>
                <w:numId w:val="25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Status: Zimmetin durumu, varsay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olarak "Teslim Edildi" olarak ayarlanm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1"/>
                <w:numId w:val="25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PdfPath: Zimmetin PDF dosya yolu.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961427" cy="3098769"/>
                  <wp:effectExtent l="0" t="0" r="0" b="0"/>
                  <wp:docPr id="1073741872" name="officeArt object" descr="imageb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2" name="imageb2.png" descr="imageb2.png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427" cy="30987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26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3. DebitController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DebitController, debit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lemlerini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netmek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lan API controller'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Bu controller'da iki ana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 vard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r: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a. Add() Metodu:</w:t>
            </w:r>
          </w:p>
          <w:p>
            <w:pPr>
              <w:pStyle w:val="List Paragraph"/>
              <w:numPr>
                <w:ilvl w:val="0"/>
                <w:numId w:val="26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Yeni bir debit kayd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eklemek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stek, bir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POST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iste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 ile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 ve DebitManager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ndaki Add()metodunu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398983" cy="1337165"/>
                  <wp:effectExtent l="0" t="0" r="0" b="0"/>
                  <wp:docPr id="1073741873" name="officeArt object" descr="imageb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3" name="imageb3.png" descr="imageb3.png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983" cy="133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27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13/08/2024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18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904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heading 4"/>
              <w:spacing w:before="319" w:after="319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nl-NL"/>
                <w14:textFill>
                  <w14:solidFill>
                    <w14:srgbClr w14:val="000000"/>
                  </w14:solidFill>
                </w14:textFill>
              </w:rPr>
              <w:t>b. GetDebits() Metodu:</w:t>
            </w:r>
          </w:p>
          <w:p>
            <w:pPr>
              <w:pStyle w:val="List Paragraph"/>
              <w:numPr>
                <w:ilvl w:val="0"/>
                <w:numId w:val="27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Mevcut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zimmet kay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listelemek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stek, bir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GET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iste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 ile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 ve DebitManagers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ndaki GetAll() metodunu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581400" cy="1476375"/>
                  <wp:effectExtent l="0" t="0" r="0" b="0"/>
                  <wp:docPr id="1073741874" name="officeArt object" descr="imageb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4" name="imageb4.png" descr="imageb4.png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14763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28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fr-FR"/>
                <w14:textFill>
                  <w14:solidFill>
                    <w14:srgbClr w14:val="000000"/>
                  </w14:solidFill>
                </w14:textFill>
              </w:rPr>
              <w:t>4. DebitMessages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f, debit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mesajlar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erir: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162425" cy="1028700"/>
                  <wp:effectExtent l="0" t="0" r="0" b="0"/>
                  <wp:docPr id="1073741875" name="officeArt object" descr="imageb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5" name="imageb5.png" descr="imageb5.png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028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29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5. IDebitService Aray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z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aray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z, DebitManager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lan debit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lemlerini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mlar: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143250" cy="1371600"/>
                  <wp:effectExtent l="0" t="0" r="0" b="0"/>
                  <wp:docPr id="1073741876" name="officeArt object" descr="imageb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6" name="imageb6.png" descr="imageb6.png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371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30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2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nl-NL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nl-NL"/>
              </w:rPr>
              <w:t>DebitManager: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Zimmet ekleme ve listeleme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lemlerinin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netir.</w:t>
            </w:r>
          </w:p>
          <w:p>
            <w:pPr>
              <w:pStyle w:val="List Paragraph"/>
              <w:numPr>
                <w:ilvl w:val="0"/>
                <w:numId w:val="2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DebitController: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API isteklerini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netir ve debit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lemlerini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nlendirir.</w:t>
            </w:r>
          </w:p>
          <w:p>
            <w:pPr>
              <w:pStyle w:val="List Paragraph"/>
              <w:numPr>
                <w:ilvl w:val="0"/>
                <w:numId w:val="2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nl-NL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nl-NL"/>
              </w:rPr>
              <w:t>Debit: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a-DK"/>
              </w:rPr>
              <w:t xml:space="preserve"> Zimmet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gerekli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bilgileri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eren modeldir.</w:t>
            </w:r>
          </w:p>
          <w:p>
            <w:pPr>
              <w:pStyle w:val="List Paragraph"/>
              <w:numPr>
                <w:ilvl w:val="0"/>
                <w:numId w:val="2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fr-FR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fr-FR"/>
              </w:rPr>
              <w:t>DebitMessages: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a-DK"/>
              </w:rPr>
              <w:t xml:space="preserve"> Zimmet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lemlerinde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mesajlar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</w:t>
            </w:r>
          </w:p>
          <w:p>
            <w:pPr>
              <w:pStyle w:val="List Paragraph"/>
              <w:numPr>
                <w:ilvl w:val="0"/>
                <w:numId w:val="2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IDebitService: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a-DK"/>
              </w:rPr>
              <w:t xml:space="preserve"> Zimmet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gereken metotlar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mlar.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yeni bir zimmet ekleme ve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 zimmetleri listeleme gibi temel zimmet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lemlerini ger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tirir.</w:t>
            </w:r>
          </w:p>
        </w:tc>
      </w:tr>
      <w:tr>
        <w:tblPrEx>
          <w:shd w:val="clear" w:color="auto" w:fill="ced7e7"/>
        </w:tblPrEx>
        <w:trPr>
          <w:trHeight w:val="280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13/08/2024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19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764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8: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center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 xml:space="preserve">Ticket - Customer 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li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ş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kisinin Kurulmas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amada projede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sv-SE"/>
              </w:rPr>
              <w:t>Ticket (Talep)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ve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Customer (M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it-IT"/>
              </w:rPr>
              <w:t>teri)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aras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ndaki ili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kiyi kurarak,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teriye ait taleplerin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netilmesi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gerekli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levleri geli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tirdim. Ama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teriye ait taleplerin listelenmesi, son taleplerin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lenmesi ve talep say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hesaplanmas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gibi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 ger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tirebilecek metodlar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turmakt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Kod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nda ilk olarak,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'lar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 ID'si ile sorgulanarak geri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lmesi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.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daki metodlar,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 ID'sine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 taleplerin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ilgili bilgilerin DTO (Data Transfer Object)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larak aktar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yor.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Metotlar:</w:t>
            </w:r>
          </w:p>
          <w:p>
            <w:pPr>
              <w:pStyle w:val="List Paragraph"/>
              <w:numPr>
                <w:ilvl w:val="0"/>
                <w:numId w:val="29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GetAllByCustomerId(long customerId):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terinin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taleplerini listeler.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667249" cy="942975"/>
                  <wp:effectExtent l="0" t="0" r="0" b="0"/>
                  <wp:docPr id="1073741877" name="officeArt object" descr="imageb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7" name="imageb7.png" descr="imageb7.png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49" cy="9429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31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30"/>
              </w:numPr>
              <w:bidi w:val="0"/>
              <w:ind w:right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cs="-webkit-standard" w:hAnsi="Times New Roman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GetLastTicketsByCustomerId(long customerId, int ticketCount)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: M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terinin son belirli say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da talebini getirir.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933952" cy="904875"/>
                  <wp:effectExtent l="0" t="0" r="0" b="0"/>
                  <wp:docPr id="1073741878" name="officeArt object" descr="imageb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8" name="imageb8.png" descr="imageb8.png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2" cy="9048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32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31"/>
              </w:numPr>
              <w:bidi w:val="0"/>
              <w:ind w:right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cs="-webkit-standard" w:hAnsi="Times New Roman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GetTicketCountByCustomerId(int customerId)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: M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teriye ait toplam talep say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ve duruma g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re (yeni, devam eden, tamamlanan) say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ner.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267200" cy="1057275"/>
                  <wp:effectExtent l="0" t="0" r="0" b="0"/>
                  <wp:docPr id="1073741879" name="officeArt object" descr="imageb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9" name="imageb9.png" descr="imageb9.png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1057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319" w:after="319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33</w:t>
            </w:r>
          </w:p>
          <w:p>
            <w:pPr>
              <w:pStyle w:val="Gövde"/>
              <w:bidi w:val="0"/>
              <w:spacing w:before="319" w:after="319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pt-PT"/>
              </w:rPr>
              <w:t>DTO S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flar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:</w:t>
            </w:r>
          </w:p>
          <w:p>
            <w:pPr>
              <w:pStyle w:val="List Paragraph"/>
              <w:numPr>
                <w:ilvl w:val="0"/>
                <w:numId w:val="32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TicketCountDto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Toplam talep say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her bir duruma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 (yeni, devam eden, tamamlanan) taleplerin say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</w:t>
            </w:r>
          </w:p>
        </w:tc>
      </w:tr>
      <w:tr>
        <w:tblPrEx>
          <w:shd w:val="clear" w:color="auto" w:fill="ced7e7"/>
        </w:tblPrEx>
        <w:trPr>
          <w:trHeight w:val="276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14/08/2024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20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3"/>
        <w:gridCol w:w="5396"/>
      </w:tblGrid>
      <w:tr>
        <w:tblPrEx>
          <w:shd w:val="clear" w:color="auto" w:fill="ced7e7"/>
        </w:tblPrEx>
        <w:trPr>
          <w:trHeight w:val="14793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 w:line="276" w:lineRule="auto"/>
              <w:ind w:left="720" w:firstLine="0"/>
              <w:rPr>
                <w:rFonts w:ascii="Calibri" w:cs="Calibri" w:hAnsi="Calibri" w:eastAsia="Calibri"/>
                <w:sz w:val="18"/>
                <w:szCs w:val="18"/>
                <w:shd w:val="nil" w:color="auto" w:fill="auto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444994" cy="1308844"/>
                  <wp:effectExtent l="0" t="0" r="0" b="0"/>
                  <wp:docPr id="1073741880" name="officeArt object" descr="imageba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0" name="imageba.png" descr="imageba.png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994" cy="13088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 w:line="276" w:lineRule="auto"/>
              <w:ind w:left="72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34</w:t>
            </w:r>
          </w:p>
          <w:p>
            <w:pPr>
              <w:pStyle w:val="List Paragraph"/>
              <w:numPr>
                <w:ilvl w:val="0"/>
                <w:numId w:val="33"/>
              </w:numPr>
              <w:bidi w:val="0"/>
              <w:spacing w:before="240" w:after="240"/>
              <w:ind w:right="0"/>
              <w:jc w:val="left"/>
              <w:rPr>
                <w:rFonts w:ascii="-webkit-standard" w:cs="-webkit-standard" w:hAnsi="-webkit-standard" w:eastAsia="-webkit-standard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cs="-webkit-standard" w:hAnsi="Times New Roman" w:eastAsia="-webkit-standard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GetTicketDto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: Bir talebe ait detayl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bilgileri i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erir (talep ad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, a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çı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klama, proje, m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-webkit-standard" w:cs="-webkit-standard" w:hAnsi="-webkit-standard" w:eastAsia="-webkit-standard"/>
                <w:sz w:val="24"/>
                <w:szCs w:val="24"/>
                <w:shd w:val="nil" w:color="auto" w:fill="auto"/>
                <w:rtl w:val="0"/>
              </w:rPr>
              <w:t>teri bilgileri, durumu vb.).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378207" cy="2110354"/>
                  <wp:effectExtent l="0" t="0" r="0" b="0"/>
                  <wp:docPr id="1073741881" name="officeArt object" descr="imagebb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1" name="imagebb.png" descr="imagebb.pn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207" cy="21103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35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da-DK"/>
                <w14:textFill>
                  <w14:solidFill>
                    <w14:srgbClr w14:val="000000"/>
                  </w14:solidFill>
                </w14:textFill>
              </w:rPr>
              <w:t>API Controller:</w:t>
            </w:r>
          </w:p>
          <w:p>
            <w:pPr>
              <w:pStyle w:val="List Paragraph"/>
              <w:numPr>
                <w:ilvl w:val="0"/>
                <w:numId w:val="34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Bu metodlar, API katman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turulan GET istekleri ile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nyaya 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. Her biri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teri ID'sine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olarak taleplerin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yor.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566276" cy="2766038"/>
                  <wp:effectExtent l="0" t="0" r="0" b="0"/>
                  <wp:docPr id="1073741882" name="officeArt object" descr="imagebc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2" name="imagebc.png" descr="imagebc.png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276" cy="276603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301458" cy="2771937"/>
                  <wp:effectExtent l="0" t="0" r="0" b="0"/>
                  <wp:docPr id="1073741883" name="officeArt object" descr="imagebd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3" name="imagebd.png" descr="imagebd.png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458" cy="27719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ekil 36                                                                             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37</w:t>
            </w:r>
          </w:p>
        </w:tc>
      </w:tr>
      <w:tr>
        <w:tblPrEx>
          <w:shd w:val="clear" w:color="auto" w:fill="ced7e7"/>
        </w:tblPrEx>
        <w:trPr>
          <w:trHeight w:val="247" w:hRule="atLeast"/>
        </w:trPr>
        <w:tc>
          <w:tcPr>
            <w:tcW w:type="dxa" w:w="46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14/08/2024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21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3"/>
        <w:gridCol w:w="5396"/>
      </w:tblGrid>
      <w:tr>
        <w:tblPrEx>
          <w:shd w:val="clear" w:color="auto" w:fill="ced7e7"/>
        </w:tblPrEx>
        <w:trPr>
          <w:trHeight w:val="14956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533900" cy="952500"/>
                  <wp:effectExtent l="0" t="0" r="0" b="0"/>
                  <wp:docPr id="1073741884" name="officeArt object" descr="imageb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4" name="imagebe.png" descr="imagebe.png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9525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722393" cy="951612"/>
                  <wp:effectExtent l="0" t="0" r="0" b="0"/>
                  <wp:docPr id="1073741885" name="officeArt object" descr="imagebf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5" name="imagebf.png" descr="imagebf.png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393" cy="9516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ekil 38                                                                                                                       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39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EfTicketDal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EfTicketDal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, EfEntityRepositoryBase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ndan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remekte olup,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(Talep) varl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 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zerinde veri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lemlerini ger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tiren bir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ft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Bu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f,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Entity Framework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kullanarak veritaban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ile etkile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imde bulunur ve uygulaman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Data Access Layer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(Veri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 Katman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) 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yer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Metot: GetLastTicketsByCustomerId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 yer alan GetLastTicketsByCustomerId metodu, belirli bir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teriye ait son talep kay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Bu metot,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teri ID'sine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 filtreleme yaparak, belirli bir say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 en yeni talep verisini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627540" cy="4402654"/>
                  <wp:effectExtent l="0" t="0" r="0" b="0"/>
                  <wp:docPr id="1073741886" name="officeArt object" descr="imagec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6" name="imagec0.png" descr="imagec0.png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7540" cy="44026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40</w:t>
            </w:r>
          </w:p>
          <w:p>
            <w:pPr>
              <w:pStyle w:val="List Paragraph"/>
              <w:numPr>
                <w:ilvl w:val="0"/>
                <w:numId w:val="35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es-ES_tradnl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s-ES_tradnl"/>
              </w:rPr>
              <w:t>Veritaban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Ba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lant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Metot, using ifadesi ile bir PortalContext nesnesi 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turur. Bu nesne, veritaban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lemlerini ger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tirmek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35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LINQ Sorgusu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teri ID'sine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re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Tickets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tablosundan veriler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ekilir. Burada, talep kay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turulma tarihine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 azalan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rada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ralan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Bu sayede, en yeni talepler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stte yer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35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  <w:lang w:val="pt-PT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pt-PT"/>
              </w:rPr>
              <w:t>DTO D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üşü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Her bir talep kayd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GetTicketDto nesnesi 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turulur. Bu nesne, talep ile 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kili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(atanan ve 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turan),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teri ve proje bilgilerini de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ve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teri bilgileri ilgili tablolar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zerinden sorgulanarak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</w:tc>
      </w:tr>
      <w:tr>
        <w:tblPrEx>
          <w:shd w:val="clear" w:color="auto" w:fill="ced7e7"/>
        </w:tblPrEx>
        <w:trPr>
          <w:trHeight w:val="251" w:hRule="atLeast"/>
        </w:trPr>
        <w:tc>
          <w:tcPr>
            <w:tcW w:type="dxa" w:w="463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14/08/2024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22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38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9: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 FrontEnd API ile Ba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ğ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lant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 Kurulmas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 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Times New Roman" w:cs="-webkit-standard" w:hAnsi="Times New Roman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Frontend ve Backend API Ba</w:t>
            </w:r>
            <w:r>
              <w:rPr>
                <w:rFonts w:ascii="Times New Roman" w:cs="-webkit-standard" w:hAnsi="Times New Roman" w:eastAsia="-webkit-standard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lant</w:t>
            </w:r>
            <w:r>
              <w:rPr>
                <w:rFonts w:ascii="Times New Roman" w:cs="-webkit-standard" w:hAnsi="Times New Roman" w:eastAsia="-webkit-standard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cs="-webkit-standard" w:hAnsi="Times New Roman" w:eastAsia="-webkit-standard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cs="-webkit-standard" w:hAnsi="Times New Roman" w:eastAsia="-webkit-standard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 Kurulmas</w:t>
            </w:r>
            <w:r>
              <w:rPr>
                <w:rFonts w:ascii="Times New Roman" w:cs="-webkit-standard" w:hAnsi="Times New Roman" w:eastAsia="-webkit-standard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: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Bu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mada, frontend taraf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 kullan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n ticket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lemlerini ger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tirmeleri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in API ba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lant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s-ES_tradnl"/>
              </w:rPr>
              <w:t>Axios k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phanesi kullan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larak kurulmu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tur. Proje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erisinde yer alan 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TicketApi.js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dosyas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, ticket'lara y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nelik GET, POST, PUT isteklerini y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neten fonksiyonlar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erir.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in, kullan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 belirli bir m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teri numaras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na g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re ticket'lar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listelemesini sa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layan </w:t>
            </w:r>
            <w:r>
              <w:rPr>
                <w:rFonts w:ascii="Times New Roman" w:cs="-webkit-standard" w:hAnsi="Times New Roman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GetTicketsByCustomerId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fonksiyonu, backend API'ye bir GET iste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it-IT"/>
              </w:rPr>
              <w:t>i g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ndererek yan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 al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r. Bu sayede, frontend ile backend aras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 veri ak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ışı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r.</w:t>
            </w: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543425" cy="5229225"/>
                  <wp:effectExtent l="0" t="0" r="0" b="0"/>
                  <wp:docPr id="1073741887" name="officeArt object" descr="imagec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7" name="imagec1.png" descr="imagec1.png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52292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                          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ekil 41</w:t>
            </w:r>
          </w:p>
          <w:p>
            <w:pPr>
              <w:pStyle w:val="Gövde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</w:rPr>
            </w:pP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-webkit-standard" w:cs="-webkit-standard" w:hAnsi="-webkit-standard" w:eastAsia="-webkit-standard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Kodun Bulundu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ğ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u Yerler:</w:t>
            </w:r>
          </w:p>
          <w:p>
            <w:pPr>
              <w:pStyle w:val="List Paragraph"/>
              <w:numPr>
                <w:ilvl w:val="0"/>
                <w:numId w:val="36"/>
              </w:numPr>
              <w:bidi w:val="0"/>
              <w:spacing w:after="0"/>
              <w:ind w:right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rtl w:val="0"/>
                <w:lang w:val="en-US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TicketApi.js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:</w:t>
            </w:r>
          </w:p>
          <w:p>
            <w:pPr>
              <w:pStyle w:val="List Paragraph"/>
              <w:numPr>
                <w:ilvl w:val="1"/>
                <w:numId w:val="36"/>
              </w:numPr>
              <w:bidi w:val="0"/>
              <w:spacing w:after="0"/>
              <w:ind w:right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Bu dosya, frontend (React) taraf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 yer almakta olup, Axios k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phanesi ile API'ye HTTP istekleri g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ndererek, kullan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n ticket (bilet)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lemlerini yapmas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lar.</w:t>
            </w:r>
          </w:p>
          <w:p>
            <w:pPr>
              <w:pStyle w:val="List Paragraph"/>
              <w:numPr>
                <w:ilvl w:val="1"/>
                <w:numId w:val="36"/>
              </w:numPr>
              <w:bidi w:val="0"/>
              <w:spacing w:after="0"/>
              <w:ind w:right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de-DE"/>
              </w:rPr>
              <w:t>in: T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m ticket'lar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listeleme, belirli bir m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teri ID'sine g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re ticket'lar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getirme, yeni ticket olu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turma ve mevcut ticket'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ncelleme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lemleri buradan yap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36"/>
              </w:numPr>
              <w:bidi w:val="0"/>
              <w:spacing w:after="0"/>
              <w:ind w:right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rtl w:val="0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host.js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:</w:t>
            </w:r>
          </w:p>
          <w:p>
            <w:pPr>
              <w:pStyle w:val="List Paragraph"/>
              <w:numPr>
                <w:ilvl w:val="1"/>
                <w:numId w:val="36"/>
              </w:numPr>
              <w:bidi w:val="0"/>
              <w:spacing w:after="0"/>
              <w:ind w:right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Bu dosya, backend API'nin taban URL'sini tutar. Proje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erisinde kullan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 backend ile ileti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im kuraca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ğı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URL dinamik olarak ayarlanm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r. Bu, projede kolay bak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m ve farkl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ortamlar (geli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tirme, prod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ksiyon)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in esneklik sa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lar.</w:t>
            </w:r>
          </w:p>
          <w:p>
            <w:pPr>
              <w:pStyle w:val="List Paragraph"/>
              <w:numPr>
                <w:ilvl w:val="0"/>
                <w:numId w:val="36"/>
              </w:numPr>
              <w:bidi w:val="0"/>
              <w:spacing w:after="0"/>
              <w:ind w:right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rtl w:val="0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.env dosyas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:</w:t>
            </w:r>
          </w:p>
          <w:p>
            <w:pPr>
              <w:pStyle w:val="List Paragraph"/>
              <w:numPr>
                <w:ilvl w:val="1"/>
                <w:numId w:val="36"/>
              </w:numPr>
              <w:bidi w:val="0"/>
              <w:spacing w:after="0"/>
              <w:ind w:right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Bu dosya,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evresel de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kenleri tutar. React uygulamas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 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ışı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rken API URL'sinin dinamik olarak bu dosyadan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ekilmesini sa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lar. Bu da farkl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ortamlarda (geli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tirme ve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retim) ayn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kodun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pt-PT"/>
              </w:rPr>
              <w:t>mas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kolayla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r.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15/08/2024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23</w:t>
      </w:r>
    </w:p>
    <w:tbl>
      <w:tblPr>
        <w:tblW w:w="10156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8"/>
      </w:tblGrid>
      <w:tr>
        <w:tblPrEx>
          <w:shd w:val="clear" w:color="auto" w:fill="ced7e7"/>
        </w:tblPrEx>
        <w:trPr>
          <w:trHeight w:val="14855" w:hRule="atLeast"/>
        </w:trPr>
        <w:tc>
          <w:tcPr>
            <w:tcW w:type="dxa" w:w="10156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API ba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lant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adresleri, 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host.js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dosyas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 tan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ml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olup,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evresel de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kenler ile kontrol edilmektedir.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evresel de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kenler 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18"/>
                <w:szCs w:val="18"/>
                <w:shd w:val="nil" w:color="auto" w:fill="auto"/>
                <w:rtl w:val="0"/>
                <w:lang w:val="pt-PT"/>
              </w:rPr>
              <w:t>.env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 dosyas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 saklanmakta olup, farkl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ortamlar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>in API ba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lant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adreslerinin de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tirilebilmesine olanak tan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maktad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r. Bu sayede, proje geli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tirici ve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retim ortamlar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 ayn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kod yap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ile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abilir.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Bu yap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, geli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tirme 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amas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 hem kod tekrar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 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nler hem de kodun bak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evresel ge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lerde daha esnek bir yap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sunar. Ticket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lemleri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lan HTTP istekleri aras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 ticket ekleme, g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ncelleme, silme ve listeleme gibi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lemler bulunur. Bu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lemler, API ile uyumlu bir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ekilde React frontend taraf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 yap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labilmektedir.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Bu b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mde yap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lan entegrasyon, kullan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n frontend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zerinde ticket i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lemlerini rahatl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kla ger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tirmelerini sa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 ve backend taraf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ndaki veritaban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ile etkile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im kurarak sistemin dinamik bir yap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ya sahip olmas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mk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n k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  <w:t>lar.</w:t>
            </w:r>
          </w:p>
          <w:p>
            <w:pPr>
              <w:pStyle w:val="Gövde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rFonts w:ascii="-webkit-standard" w:cs="-webkit-standard" w:hAnsi="-webkit-standard" w:eastAsia="-webkit-standard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Times New Roman" w:cs="Times New Roman" w:hAnsi="Times New Roman" w:eastAsia="Times New Roman"/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495675" cy="4391025"/>
                  <wp:effectExtent l="0" t="0" r="0" b="0"/>
                  <wp:docPr id="1073741888" name="officeArt object" descr="imagec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8" name="imagec2.png" descr="imagec2.png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43910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>ekil 42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15/08/2024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24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758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10: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Frontend Ticket Verilerinin Getirilmesi ve Detaylar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de-DE"/>
              </w:rPr>
              <w:t>n G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sterilmesi: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Projenin frontend 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nda, ticket (bilet)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 sistemi kapsam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ticket verilerini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leyebilmesi, detaylar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ebilmesi ve ilgili ek dosyalar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inceleyebilmesi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itli API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Bu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TicketList.js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ve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TicketDetail.js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dosyalar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 ticket verilerini etkili bir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ekilde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netebilmesi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Ticket Verilerinin Listeleme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reci (TicketList.js)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TicketList.js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dosyas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ticket verilerini listelemek amac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yla API ile etkile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imde bulunmas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lar. Ticket verilerinin getirilmesi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recinde,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sistemde sahip oldu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u rol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nemli bir kriter olarak belirlenmi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tir. Bu noktada, uygulamada iki temel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 xml:space="preserve">tipi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r: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pt-PT"/>
              </w:rPr>
              <w:t>Admin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rol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ndeki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 ve normal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493976" cy="4881411"/>
                  <wp:effectExtent l="0" t="0" r="0" b="0"/>
                  <wp:docPr id="1073741889" name="officeArt object" descr="imagec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9" name="imagec3.png" descr="imagec3.png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3976" cy="48814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>ekil 43</w:t>
            </w:r>
          </w:p>
          <w:p>
            <w:pPr>
              <w:pStyle w:val="List Paragraph"/>
              <w:numPr>
                <w:ilvl w:val="0"/>
                <w:numId w:val="37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Admin rol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ndeki kullan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 giri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yapan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pt-PT"/>
              </w:rPr>
              <w:t>"Admin" rol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 sahipse,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ticket verilerini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leme yetkisine sahiptir. Bu durumda, GetAllTickets API fonksiyonu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larak sistemde bulunan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ticket'lar getirilir. Bu,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neticilerin sistemdeki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m ticket'lar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genel bir bak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 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erlendirmesine olanak tan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37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Normal kullan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pt-PT"/>
              </w:rPr>
              <w:t>"Admin" rol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 sahip 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ilse, yaln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zca kendisine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olan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teri ID'sine ait ticket'lar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leyebilir. Bu durumda GetTicketsByCustomerId API fonksiyonu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larak, yaln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zca o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ya ait ticket'lar </w:t>
            </w:r>
          </w:p>
        </w:tc>
      </w:tr>
      <w:tr>
        <w:tblPrEx>
          <w:shd w:val="clear" w:color="auto" w:fill="ced7e7"/>
        </w:tblPrEx>
        <w:trPr>
          <w:trHeight w:val="255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16/08/2024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25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719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 w:line="276" w:lineRule="auto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r getirilir. Bu,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yaln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zca kendi sorumlulu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undaki ticket'lar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zerinde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 yapmas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 ve sistemin 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venli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ini art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Verilerin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ekilmesinin ard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ndan, ticket'lar dinamik olarak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lenerek frontend'de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ya sunulmaktad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Her bir ticket, map fonksiyonu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larak 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zenlenir. Ticket verisinde bo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olan alanlar (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rne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in, requestType alan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) kontrol edilerek, 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  <w:lang w:val="da-DK"/>
              </w:rPr>
              <w:t>er bo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sa bu alanlar uygun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ekilde doldurulur veya bo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erlerle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sterilir. Bu,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deneyimini art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rken, ticket verilerinin tutarl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hatas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z bir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ekilde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lenmesini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Ticket Detaylar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 ve Ek Dosyalar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 Getirilmesi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reci (TicketDetail.js)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Ticket detaylar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 ve ek dosyalar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lenmesi, ticket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recinin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nemli bir par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r.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TicketDetail.js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dosyas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nda, bir ticket'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 detaylar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ve varsa ek dosyalar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Bu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te, ticket'a ait verilerin ve dosyalar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ayr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ayr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 xml:space="preserve">API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yla getirilmesi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943225" cy="4105275"/>
                  <wp:effectExtent l="0" t="0" r="0" b="0"/>
                  <wp:docPr id="1073741890" name="officeArt object" descr="imagec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0" name="imagec4.png" descr="imagec4.png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4105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44</w:t>
            </w:r>
          </w:p>
          <w:p>
            <w:pPr>
              <w:pStyle w:val="List Paragraph"/>
              <w:numPr>
                <w:ilvl w:val="0"/>
                <w:numId w:val="38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Ticket detaylar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 getirilmesi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belirli bir 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detaylar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rmek istedi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inde, GetTicketByIdAPI fonksiyonu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larak ilgili ticket verisi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ekilir. Ticket ID'si, API'ye parametre olarak iletilir ve bu sayede yaln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zca istenen 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detaylar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geri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ner. Bu detaylar, 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n ad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klamas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durumu (status), ticket'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turulma tarihi gibi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nemli bilgileri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 Gelen veri, dinamik olarak frontend'de ilgili alanlara yerle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tirilir ve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nl-NL"/>
              </w:rPr>
              <w:t>ya ticket hakk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detayl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bir bilgi sunulur.</w:t>
            </w:r>
          </w:p>
          <w:p>
            <w:pPr>
              <w:pStyle w:val="List Paragraph"/>
              <w:numPr>
                <w:ilvl w:val="0"/>
                <w:numId w:val="38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Ek dosyalar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 getirilmesi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: Ticket'a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 dosyalar varsa, bu dosyalar ayr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bir API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ile getirilir. GetTicketAttachments fonksiyonu, ticket ID'sini kullanarak o ticket'a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ek dosyalar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listesini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ner. Gelen dosyalar, dosya ad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dosya yolu gibi bilgilerle frontend'e iletilir. Her bir dosya,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taraf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indirilebilir veya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lenebilir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ekilde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zenlenir.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zellikle ek dosya yolu, process.env.REACT_APP_BACKEND_URL ile 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kilendirilerek dosyan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nl-NL"/>
              </w:rPr>
              <w:t>n do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ru bir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ekilde sunulmas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Bu, dosyalar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 sunucu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zerinde do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ru dizinden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 ula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pt-PT"/>
              </w:rPr>
              <w:t>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garanti eder.</w:t>
            </w:r>
          </w:p>
        </w:tc>
      </w:tr>
      <w:tr>
        <w:tblPrEx>
          <w:shd w:val="clear" w:color="auto" w:fill="ced7e7"/>
        </w:tblPrEx>
        <w:trPr>
          <w:trHeight w:val="275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16/08/2024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26</w:t>
      </w:r>
    </w:p>
    <w:tbl>
      <w:tblPr>
        <w:tblW w:w="1011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055"/>
        <w:gridCol w:w="5055"/>
      </w:tblGrid>
      <w:tr>
        <w:tblPrEx>
          <w:shd w:val="clear" w:color="auto" w:fill="ced7e7"/>
        </w:tblPrEx>
        <w:trPr>
          <w:trHeight w:val="14895" w:hRule="atLeast"/>
        </w:trPr>
        <w:tc>
          <w:tcPr>
            <w:tcW w:type="dxa" w:w="1011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Ek dosyalar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netimi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recinde, her bir dosya map fonksiyonu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larak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lenir ve her dosya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in belirli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zellikler atan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r. Bu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zellikler, dosyan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y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klenme durumu, 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URL'si gibi bilgilerdir. Bu sayede, ek dosyalar frontend'de 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 bir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ekilde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ya sunulur ve dosya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lemi kolayla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API Entegrasyonunun 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Ö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nemi ve Kullan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c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ı 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Deneyimi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iki dosya, ticket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 sistemi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 xml:space="preserve">in kritik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neme sahiptir.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TicketList.js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dosyas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n ticket'lar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leyebilmesi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gerekli olan 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 verileri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 ve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ya rol tabanl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bir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im sunar.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TicketDetail.js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ise ticket'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detaylar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ve ek dosyalar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na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 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layarak,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ya daha kapsaml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bir bilgi sunar.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 xml:space="preserve">API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arac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yla ticket verilerinin dinamik olarak frontend'de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lenmesi,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deneyimini iyile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tiren bir fakt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ticket'lara kolay ve h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bir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ekilde 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mesi, ticket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lemlerini daha verimli hale getirir. Ayr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ca, rol tabanl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im sayesinde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yaln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zca yetkileri dahilinde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 yapmas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lanarak, 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venlik ve verilerin gizlili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korunur.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Sonu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olarak, frontend ile API aras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kurulan bu entegrasyon, ticket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netim sisteminin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levselli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ini art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rmakta ve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ihtiya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na uygun bir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 sunmaktad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6253988" cy="786487"/>
                  <wp:effectExtent l="0" t="0" r="0" b="0"/>
                  <wp:docPr id="1073741891" name="officeArt object" descr="imagec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1" name="imagec5.png" descr="imagec5.png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3988" cy="7864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                  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45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6253988" cy="3221752"/>
                  <wp:effectExtent l="0" t="0" r="0" b="0"/>
                  <wp:docPr id="1073741892" name="officeArt object" descr="imagec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2" name="imagec6.png" descr="imagec6.png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3988" cy="32217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                                                       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ekil 46</w:t>
            </w:r>
          </w:p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50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0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16/08/2024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27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851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fr-FR"/>
              </w:rPr>
              <w:t>n 11 :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Debit API ile Ba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ğ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lant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 Kurulmas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Bu kod, frontend ile backend aras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ndaki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Debit API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ba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kurmak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Axios tabanl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bir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erir. Axios, HTTP isteklerini yaparak backend'den veri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ekmek veya backend'e veri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ndermek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bir JavaScript 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phanesidir. Bu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rnekte, bor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(debit) ile ilgili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 yapmak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itli fonksiyonlar tan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mlanm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r: bor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listesini getirmek, yeni bir bor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eklemek ve bor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belgesi olu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turmak.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1. getDebits Fonksiyonu: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287712" cy="1569975"/>
                  <wp:effectExtent l="0" t="0" r="0" b="0"/>
                  <wp:docPr id="1073741893" name="officeArt object" descr="imagec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3" name="imagec7.png" descr="imagec7.png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712" cy="15699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                                                      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ekil 47</w:t>
            </w:r>
          </w:p>
          <w:p>
            <w:pPr>
              <w:pStyle w:val="Gövde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39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Ama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Bu fonksiyon,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bor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listesini almak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backend'deki /api/Debit/getdebits endpoint'ine bir GETiste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 yapar.</w:t>
            </w:r>
          </w:p>
          <w:p>
            <w:pPr>
              <w:pStyle w:val="List Paragraph"/>
              <w:numPr>
                <w:ilvl w:val="0"/>
                <w:numId w:val="39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Axios ile GET 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ste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axios.get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larak backend'e bir GET iste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>i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nderilir. Endpoint URL'si, hostde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kenine atanm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olan sunucu adresini kullanarak 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turulur.</w:t>
            </w:r>
          </w:p>
          <w:p>
            <w:pPr>
              <w:pStyle w:val="List Paragraph"/>
              <w:numPr>
                <w:ilvl w:val="0"/>
                <w:numId w:val="39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Yan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n 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lenmesi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 istek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olursa, gelen yan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t (response.data)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 ve bu, API'den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nan bor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verisini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erir.</w:t>
            </w:r>
          </w:p>
          <w:p>
            <w:pPr>
              <w:pStyle w:val="List Paragraph"/>
              <w:numPr>
                <w:ilvl w:val="0"/>
                <w:numId w:val="39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Hata Y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netimi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: Bir hata 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ursa, bu hata konsola yazd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2. addDebit Fonksiyonu: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203839" cy="2492875"/>
                  <wp:effectExtent l="0" t="0" r="0" b="0"/>
                  <wp:docPr id="1073741894" name="officeArt object" descr="imagec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4" name="imagec8.png" descr="imagec8.png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839" cy="24928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>ekil 48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4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0"/>
                <w:szCs w:val="20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Ama</w:t>
            </w:r>
            <w:r>
              <w:rPr>
                <w:rFonts w:ascii="Times New Roman" w:hAnsi="Times New Roman" w:hint="default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: Bu fonksiyon, yeni bir bor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eklemek i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in backend'e bir POST iste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i yapar.</w:t>
            </w:r>
          </w:p>
          <w:p>
            <w:pPr>
              <w:pStyle w:val="List Paragraph"/>
              <w:numPr>
                <w:ilvl w:val="0"/>
                <w:numId w:val="4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0"/>
                <w:szCs w:val="20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 xml:space="preserve">Axios ile POST </w:t>
            </w:r>
            <w:r>
              <w:rPr>
                <w:rFonts w:ascii="Times New Roman" w:hAnsi="Times New Roman" w:hint="default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ste</w:t>
            </w:r>
            <w:r>
              <w:rPr>
                <w:rFonts w:ascii="Times New Roman" w:hAnsi="Times New Roman" w:hint="default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: axios.post kullan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larak /api/Debit/add endpoint'ine bir POST iste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it-IT"/>
              </w:rPr>
              <w:t>i g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nderilir. Bu iste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in g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vdesine (body) borca ait bilgiler (receiverUserId, deliveredUserId, vb.) JSON format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nda g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nderilir.</w:t>
            </w:r>
          </w:p>
          <w:p>
            <w:pPr>
              <w:pStyle w:val="List Paragraph"/>
              <w:numPr>
                <w:ilvl w:val="0"/>
                <w:numId w:val="4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0"/>
                <w:szCs w:val="20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Ba</w:t>
            </w:r>
            <w:r>
              <w:rPr>
                <w:rFonts w:ascii="Times New Roman" w:hAnsi="Times New Roman" w:hint="default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klar (Headers)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 xml:space="preserve">: 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stek s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ras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nda verinin JSON format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nda oldu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unu belirtmek i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nl-NL"/>
              </w:rPr>
              <w:t>in 'Content-Type': 'application/json' ba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 xml:space="preserve">ığı 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eklenir.</w:t>
            </w:r>
          </w:p>
          <w:p>
            <w:pPr>
              <w:pStyle w:val="List Paragraph"/>
              <w:numPr>
                <w:ilvl w:val="0"/>
                <w:numId w:val="4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0"/>
                <w:szCs w:val="20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Hata Y</w:t>
            </w:r>
            <w:r>
              <w:rPr>
                <w:rFonts w:ascii="Times New Roman" w:hAnsi="Times New Roman" w:hint="default"/>
                <w:b w:val="1"/>
                <w:bCs w:val="1"/>
                <w:sz w:val="20"/>
                <w:szCs w:val="20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20"/>
                <w:szCs w:val="20"/>
                <w:shd w:val="nil" w:color="auto" w:fill="auto"/>
                <w:rtl w:val="0"/>
              </w:rPr>
              <w:t>netimi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er istek s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ras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</w:rPr>
              <w:t>nda bir hata olu</w:t>
            </w:r>
            <w:r>
              <w:rPr>
                <w:rFonts w:ascii="Times New Roman" w:hAnsi="Times New Roman" w:hint="default"/>
                <w:sz w:val="20"/>
                <w:szCs w:val="20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0"/>
                <w:szCs w:val="20"/>
                <w:shd w:val="nil" w:color="auto" w:fill="auto"/>
                <w:rtl w:val="0"/>
                <w:lang w:val="es-ES_tradnl"/>
              </w:rPr>
              <w:t>ursa:</w:t>
            </w:r>
          </w:p>
        </w:tc>
      </w:tr>
      <w:tr>
        <w:tblPrEx>
          <w:shd w:val="clear" w:color="auto" w:fill="ced7e7"/>
        </w:tblPrEx>
        <w:trPr>
          <w:trHeight w:val="275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19/08/2024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28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946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638550" cy="4676776"/>
                  <wp:effectExtent l="0" t="0" r="0" b="0"/>
                  <wp:docPr id="1073741895" name="officeArt object" descr="imagec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5" name="imagec9.png" descr="imagec9.png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46767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>ekil 49</w:t>
            </w:r>
          </w:p>
          <w:p>
            <w:pPr>
              <w:pStyle w:val="List Paragraph"/>
              <w:numPr>
                <w:ilvl w:val="0"/>
                <w:numId w:val="4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Ama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Bu fonksiyon, belirli parametrelerle yeni bir bor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dok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olu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turur.</w:t>
            </w:r>
          </w:p>
          <w:p>
            <w:pPr>
              <w:pStyle w:val="List Paragraph"/>
              <w:numPr>
                <w:ilvl w:val="0"/>
                <w:numId w:val="4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 xml:space="preserve">Axios ile POST 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ste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axios.post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larak /api/Debit/generate endpoint'ine bir POST iste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i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nderilir. Bu istekte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bilgileri ve bor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detaylar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sunucuya iletilir.</w:t>
            </w:r>
          </w:p>
          <w:p>
            <w:pPr>
              <w:pStyle w:val="List Paragraph"/>
              <w:numPr>
                <w:ilvl w:val="0"/>
                <w:numId w:val="4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Parametreler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nderilen veriler aras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nda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n ID'si, cihaz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zellikleri (model, CPU, RAM, vb.), tarih ve PDF dosya yolu gibi bilgiler yer 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4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Yan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 xml:space="preserve">n 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lenmesi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 istek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olursa, sunucudan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nen veri frontend'e iletilir.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 bir hata olu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ursa, bu hata konsola yazd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Genel Yap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: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Bu </w:t>
            </w:r>
            <w:r>
              <w:rPr>
                <w:shd w:val="nil" w:color="auto" w:fill="auto"/>
                <w:rtl w:val="0"/>
              </w:rPr>
              <w:t xml:space="preserve">üç </w:t>
            </w:r>
            <w:r>
              <w:rPr>
                <w:shd w:val="nil" w:color="auto" w:fill="auto"/>
                <w:rtl w:val="0"/>
              </w:rPr>
              <w:t>fonksiyon, bor</w:t>
            </w:r>
            <w:r>
              <w:rPr>
                <w:shd w:val="nil" w:color="auto" w:fill="auto"/>
                <w:rtl w:val="0"/>
              </w:rPr>
              <w:t xml:space="preserve">ç </w:t>
            </w:r>
            <w:r>
              <w:rPr>
                <w:shd w:val="nil" w:color="auto" w:fill="auto"/>
                <w:rtl w:val="0"/>
                <w:lang w:val="es-ES_tradnl"/>
              </w:rPr>
              <w:t>(debit)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 sisteminde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revler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lmak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zere tasarlanm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r:</w:t>
            </w:r>
          </w:p>
          <w:p>
            <w:pPr>
              <w:pStyle w:val="List Paragraph"/>
              <w:numPr>
                <w:ilvl w:val="0"/>
                <w:numId w:val="4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nl-NL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nl-NL"/>
              </w:rPr>
              <w:t>getDebits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 bor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listeler.</w:t>
            </w:r>
          </w:p>
          <w:p>
            <w:pPr>
              <w:pStyle w:val="List Paragraph"/>
              <w:numPr>
                <w:ilvl w:val="0"/>
                <w:numId w:val="4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nl-NL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nl-NL"/>
              </w:rPr>
              <w:t>addDebit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Yeni bir bor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ekler.</w:t>
            </w:r>
          </w:p>
          <w:p>
            <w:pPr>
              <w:pStyle w:val="List Paragraph"/>
              <w:numPr>
                <w:ilvl w:val="0"/>
                <w:numId w:val="4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generate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Yeni bir bor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dok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olu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turur.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 bu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 backend ile kurulan RESTful API arac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>yla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lmakta olup, HTTP istekleriyle veriler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nderilir ve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Bu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frontend'in backend ile etkile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im kurarak verileri dinamik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netmesini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lar.</w:t>
            </w:r>
          </w:p>
        </w:tc>
      </w:tr>
      <w:tr>
        <w:tblPrEx>
          <w:shd w:val="clear" w:color="auto" w:fill="ced7e7"/>
        </w:tblPrEx>
        <w:trPr>
          <w:trHeight w:val="250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19/08/2024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29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65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fr-FR"/>
              </w:rPr>
              <w:t>n 12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>Frontend Debit Sayfas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API ile Ba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lant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lar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b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mde, bor</w:t>
            </w:r>
            <w:r>
              <w:rPr>
                <w:shd w:val="nil" w:color="auto" w:fill="auto"/>
                <w:rtl w:val="0"/>
              </w:rPr>
              <w:t xml:space="preserve">ç </w:t>
            </w:r>
            <w:r>
              <w:rPr>
                <w:shd w:val="nil" w:color="auto" w:fill="auto"/>
                <w:rtl w:val="0"/>
              </w:rPr>
              <w:t>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netimi (Debit) sayfas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n, </w:t>
            </w:r>
            <w:r>
              <w:rPr>
                <w:b w:val="1"/>
                <w:bCs w:val="1"/>
                <w:shd w:val="nil" w:color="auto" w:fill="auto"/>
                <w:rtl w:val="0"/>
              </w:rPr>
              <w:t>API</w:t>
            </w:r>
            <w:r>
              <w:rPr>
                <w:shd w:val="nil" w:color="auto" w:fill="auto"/>
                <w:rtl w:val="0"/>
              </w:rPr>
              <w:t xml:space="preserve"> ile ba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lant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nas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 kuruldu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unu ve elde edilen verilerin nas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lendi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ini inceleyece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iz. Burada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kod, API'den bor</w:t>
            </w:r>
            <w:r>
              <w:rPr>
                <w:shd w:val="nil" w:color="auto" w:fill="auto"/>
                <w:rtl w:val="0"/>
              </w:rPr>
              <w:t xml:space="preserve">ç </w:t>
            </w:r>
            <w:r>
              <w:rPr>
                <w:shd w:val="nil" w:color="auto" w:fill="auto"/>
                <w:rtl w:val="0"/>
              </w:rPr>
              <w:t xml:space="preserve">listelerini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ekip frontend taraf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leyerek tablo veya liste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turmaya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neliktir.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Kod Analizi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1. API 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ste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ğ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inin Tan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mlanmas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ı 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ve Verilerin 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İş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lenmesi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381375" cy="628650"/>
                  <wp:effectExtent l="0" t="0" r="0" b="0"/>
                  <wp:docPr id="1073741896" name="officeArt object" descr="imageca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6" name="imageca.png" descr="imageca.png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628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>ekil 50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sat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rda, daha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nce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turulmu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olan getDebits fonksiyonu, DebitApi mod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de-DE"/>
              </w:rPr>
              <w:t>nden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 aktar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yor. Bu fonksiyon, API'den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 bor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listesini almak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bir GET iste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yapar.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2. Component ve State Tan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mlamalar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829050" cy="933450"/>
                  <wp:effectExtent l="0" t="0" r="0" b="0"/>
                  <wp:docPr id="1073741897" name="officeArt object" descr="imagecb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7" name="imagecb.png" descr="imagecb.png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9334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>ekil 51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43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it-IT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it-IT"/>
              </w:rPr>
              <w:t>Assets Componenti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Bu k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m, bor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lendi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 sayfa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 olu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turulmu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React bile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enidir.</w:t>
            </w:r>
          </w:p>
          <w:p>
            <w:pPr>
              <w:pStyle w:val="List Paragraph"/>
              <w:numPr>
                <w:ilvl w:val="0"/>
                <w:numId w:val="43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openPdfDrawer State'i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useState hook'u ile PDF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lemek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in bir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ekmeceyi (drawer) 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p kapatan bir state tan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mlanm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nl-NL"/>
              </w:rPr>
              <w:t>lang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ta false olarak ayarlanm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rPr>
                <w:rFonts w:ascii="-webkit-standard" w:cs="-webkit-standard" w:hAnsi="-webkit-standard" w:eastAsia="-webkit-standard"/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3. 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API'den Veri </w:t>
            </w:r>
            <w:r>
              <w:rPr>
                <w:b w:val="1"/>
                <w:bCs w:val="1"/>
                <w:shd w:val="nil" w:color="auto" w:fill="auto"/>
                <w:rtl w:val="0"/>
              </w:rPr>
              <w:t>Ç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ekme ve 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İş</w:t>
            </w:r>
            <w:r>
              <w:rPr>
                <w:b w:val="1"/>
                <w:bCs w:val="1"/>
                <w:shd w:val="nil" w:color="auto" w:fill="auto"/>
                <w:rtl w:val="0"/>
                <w:lang w:val="fr-FR"/>
              </w:rPr>
              <w:t>leme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876550" cy="1371600"/>
                  <wp:effectExtent l="0" t="0" r="0" b="0"/>
                  <wp:docPr id="1073741898" name="officeArt object" descr="imagecc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8" name="imagecc.png" descr="imagecc.png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371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856415" cy="2342428"/>
                  <wp:effectExtent l="0" t="0" r="0" b="0"/>
                  <wp:docPr id="1073741899" name="officeArt object" descr="imagecd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9" name="imagecd.png" descr="imagecd.png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415" cy="23424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ekil 52                                             </w:t>
            </w:r>
            <w:r>
              <w:rPr>
                <w:b w:val="1"/>
                <w:bCs w:val="1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hd w:val="nil" w:color="auto" w:fill="auto"/>
                <w:rtl w:val="0"/>
              </w:rPr>
              <w:t>ekil 53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20/08/2024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30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29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44"/>
              </w:num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Asenkron Fonksiyon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: debitslist fonksiyonu asenkron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acak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ekilde tan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mlanm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r.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İç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erisinde API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yap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lmaktad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44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 xml:space="preserve">API 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: getDebits() fonksiyonu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larak API'den bor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listesi 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 ve data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kenine atan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heading 4"/>
              <w:bidi w:val="0"/>
              <w:spacing w:before="0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4. Verilerin 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İş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lenmesi (Mapping)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610099" cy="3543300"/>
                  <wp:effectExtent l="0" t="0" r="0" b="0"/>
                  <wp:docPr id="1073741900" name="officeArt object" descr="imagec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0" name="imagece.png" descr="imagece.png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099" cy="35433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b w:val="1"/>
                <w:bCs w:val="1"/>
                <w:shd w:val="nil" w:color="auto" w:fill="auto"/>
                <w:rtl w:val="0"/>
              </w:rPr>
              <w:t>ekil 54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45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</w:rPr>
            </w:pPr>
            <w:r>
              <w:rPr>
                <w:rFonts w:ascii="Times New Roman" w:hAnsi="Times New Roman"/>
                <w:shd w:val="nil" w:color="auto" w:fill="auto"/>
                <w:rtl w:val="0"/>
              </w:rPr>
              <w:t>bor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 öğ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esi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in yeni bir yap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olu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turulur.</w:t>
            </w:r>
          </w:p>
          <w:p>
            <w:pPr>
              <w:pStyle w:val="List Paragraph"/>
              <w:numPr>
                <w:ilvl w:val="0"/>
                <w:numId w:val="45"/>
              </w:numPr>
              <w:bidi w:val="0"/>
              <w:spacing w:after="0"/>
              <w:ind w:right="0"/>
              <w:jc w:val="left"/>
              <w:rPr>
                <w:rFonts w:ascii="Times New Roman" w:hAnsi="Times New Roman" w:hint="default"/>
                <w:rtl w:val="0"/>
              </w:rPr>
            </w:pP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zelle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tirilmi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Alanlar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: API'den gelen verilerin yan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na sabit veya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lenmi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 xml:space="preserve">ek bilgiler eklenir. 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rne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  <w:lang w:val="de-DE"/>
              </w:rPr>
              <w:t>in:</w:t>
            </w:r>
          </w:p>
          <w:p>
            <w:pPr>
              <w:pStyle w:val="List Paragraph"/>
              <w:numPr>
                <w:ilvl w:val="0"/>
                <w:numId w:val="45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  <w:lang w:val="en-US"/>
              </w:rPr>
              <w:t>department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: "Yaz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  <w:lang w:val="de-DE"/>
              </w:rPr>
              <w:t>m Geli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tirici" olarak sabitlenmi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tir.</w:t>
            </w:r>
          </w:p>
          <w:p>
            <w:pPr>
              <w:pStyle w:val="Gövde"/>
              <w:bidi w:val="0"/>
              <w:spacing w:line="276" w:lineRule="auto"/>
              <w:ind w:left="720" w:right="0" w:firstLine="0"/>
              <w:jc w:val="left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Normalde bu veriler dinamik olmal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d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r, ancak bu 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rnekte statik de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erler atanm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.</w:t>
            </w:r>
          </w:p>
          <w:p>
            <w:pPr>
              <w:pStyle w:val="List Paragraph"/>
              <w:numPr>
                <w:ilvl w:val="0"/>
                <w:numId w:val="45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Tarih Format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: deliveryDate API'den gelen tarihi, toLocaleDateString() kullanarak insan taraf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 xml:space="preserve">ndan okunabilir bir formata 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evirir.</w:t>
            </w:r>
          </w:p>
          <w:p>
            <w:pPr>
              <w:pStyle w:val="Gövde"/>
              <w:spacing w:line="276" w:lineRule="auto"/>
              <w:ind w:left="720" w:firstLine="0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shd w:val="nil" w:color="auto" w:fill="auto"/>
                <w:rtl w:val="0"/>
              </w:rPr>
              <w:t xml:space="preserve">5. </w:t>
            </w:r>
            <w:r>
              <w:rPr>
                <w:b w:val="1"/>
                <w:bCs w:val="1"/>
                <w:shd w:val="nil" w:color="auto" w:fill="auto"/>
                <w:rtl w:val="0"/>
              </w:rPr>
              <w:t>State'in G</w:t>
            </w:r>
            <w:r>
              <w:rPr>
                <w:b w:val="1"/>
                <w:bCs w:val="1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</w:rPr>
              <w:t>ncellenmesi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276475" cy="771525"/>
                  <wp:effectExtent l="0" t="0" r="0" b="0"/>
                  <wp:docPr id="1073741901" name="officeArt object" descr="imagecf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1" name="imagecf.png" descr="imagecf.png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7715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499894" cy="1187450"/>
                  <wp:effectExtent l="0" t="0" r="0" b="0"/>
                  <wp:docPr id="1073741902" name="officeArt object" descr="imaged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2" name="imaged0.png" descr="imaged0.png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894" cy="11874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Ş</w:t>
            </w:r>
            <w:r>
              <w:rPr>
                <w:shd w:val="nil" w:color="auto" w:fill="auto"/>
                <w:rtl w:val="0"/>
              </w:rPr>
              <w:t xml:space="preserve">ekil 55                                                 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 56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Genel Yap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fonksiyon ve bile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en, API'den bor</w:t>
            </w:r>
            <w:r>
              <w:rPr>
                <w:shd w:val="nil" w:color="auto" w:fill="auto"/>
                <w:rtl w:val="0"/>
              </w:rPr>
              <w:t xml:space="preserve">ç </w:t>
            </w:r>
            <w:r>
              <w:rPr>
                <w:shd w:val="nil" w:color="auto" w:fill="auto"/>
                <w:rtl w:val="0"/>
              </w:rPr>
              <w:t>listesi alarak frontend'e aktarmakta ve bu verileri tablo veya liste gibi bir 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zde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lemek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kullanmaktad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Verilerin do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ru bi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imde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lenmesi ve hata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netimi gibi noktalar, kodun s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lebilirli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ini ve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levselli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ini art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zetle, bu yap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API entegrasyonunun nas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laca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na ve verilerin nas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lenece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ine dair temel bir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rnek sunmaktad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20/08/2024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31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626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G</w:t>
            </w:r>
            <w:r>
              <w:rPr>
                <w:b w:val="1"/>
                <w:bCs w:val="1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  <w:lang w:val="fr-FR"/>
              </w:rPr>
              <w:t>n 13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Mobil Ekip ile Proje Ba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  <w:lang w:val="nl-NL"/>
              </w:rPr>
              <w:t>lang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c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oklu Dil Deste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ğ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n, mobil ekip ile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lan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malara ba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Proje kurulumunu tamamlad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ktan sonra </w:t>
            </w:r>
            <w:r>
              <w:rPr>
                <w:b w:val="1"/>
                <w:bCs w:val="1"/>
                <w:shd w:val="nil" w:color="auto" w:fill="auto"/>
                <w:rtl w:val="0"/>
                <w:lang w:val="pt-PT"/>
              </w:rPr>
              <w:t>MVC</w:t>
            </w:r>
            <w:r>
              <w:rPr>
                <w:shd w:val="nil" w:color="auto" w:fill="auto"/>
                <w:rtl w:val="0"/>
              </w:rPr>
              <w:t xml:space="preserve"> (Model-View-Controller) mimarisi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proje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turuldu. Bu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amada, mobil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zellikle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deneyimini iyile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tirmek amac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yla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oklu dil deste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lanmas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gerekti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belirlendi. Bu kapsamda, dil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in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GetX</w:t>
            </w:r>
            <w:r>
              <w:rPr>
                <w:shd w:val="nil" w:color="auto" w:fill="auto"/>
                <w:rtl w:val="0"/>
              </w:rPr>
              <w:t xml:space="preserve"> paketinden faydalan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bir dil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 sistemi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tirildi.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Proje Kurulumu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Projenin temel yap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ta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hd w:val="nil" w:color="auto" w:fill="auto"/>
                <w:rtl w:val="0"/>
              </w:rPr>
              <w:t>API</w:t>
            </w:r>
            <w:r>
              <w:rPr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hd w:val="nil" w:color="auto" w:fill="auto"/>
                <w:rtl w:val="0"/>
                <w:lang w:val="da-DK"/>
              </w:rPr>
              <w:t>Controllers</w:t>
            </w:r>
            <w:r>
              <w:rPr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hd w:val="nil" w:color="auto" w:fill="auto"/>
                <w:rtl w:val="0"/>
              </w:rPr>
              <w:t>Model</w:t>
            </w:r>
            <w:r>
              <w:rPr>
                <w:shd w:val="nil" w:color="auto" w:fill="auto"/>
                <w:rtl w:val="0"/>
              </w:rPr>
              <w:t xml:space="preserve"> ve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Views</w:t>
            </w:r>
            <w:r>
              <w:rPr>
                <w:shd w:val="nil" w:color="auto" w:fill="auto"/>
                <w:rtl w:val="0"/>
              </w:rPr>
              <w:t xml:space="preserve"> katmanlar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 ayr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organize edildi. Projede her bir katman, sorumluluk alan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ld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ba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ms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z olarak test edilebilecek hale getirildi. Mobil mimaride </w:t>
            </w:r>
            <w:r>
              <w:rPr>
                <w:b w:val="1"/>
                <w:bCs w:val="1"/>
                <w:shd w:val="nil" w:color="auto" w:fill="auto"/>
                <w:rtl w:val="0"/>
              </w:rPr>
              <w:t>Api_service.dart</w:t>
            </w:r>
            <w:r>
              <w:rPr>
                <w:shd w:val="nil" w:color="auto" w:fill="auto"/>
                <w:rtl w:val="0"/>
              </w:rPr>
              <w:t xml:space="preserve"> dosyas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API isteklerini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netirken, dil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imi gibi UI ile ilgili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 controller</w:t>
            </w:r>
            <w:r>
              <w:rPr>
                <w:shd w:val="nil" w:color="auto" w:fill="auto"/>
                <w:rtl w:val="1"/>
              </w:rPr>
              <w:t>’</w:t>
            </w:r>
            <w:r>
              <w:rPr>
                <w:shd w:val="nil" w:color="auto" w:fill="auto"/>
                <w:rtl w:val="0"/>
              </w:rPr>
              <w:t>lar ile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netildi. Bu tasar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tirilmesini daha mod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ler ve s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lebilir hale getirdi.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400175" cy="3419475"/>
                  <wp:effectExtent l="0" t="0" r="0" b="0"/>
                  <wp:docPr id="1073741903" name="officeArt object" descr="imaged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3" name="imaged1.png" descr="imaged1.png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34194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 w:line="259" w:lineRule="auto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Ş</w:t>
            </w:r>
            <w:r>
              <w:rPr>
                <w:shd w:val="nil" w:color="auto" w:fill="auto"/>
                <w:rtl w:val="0"/>
              </w:rPr>
              <w:t>ekil 57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Dil Y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sv-SE"/>
                <w14:textFill>
                  <w14:solidFill>
                    <w14:srgbClr w14:val="000000"/>
                  </w14:solidFill>
                </w14:textFill>
              </w:rPr>
              <w:t>ö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netimi (Locale Management)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Dil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lemlerini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netmek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portal-intellium-mobil/lib/controllers/locale_controller.dartdosyas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nda bir </w:t>
            </w:r>
            <w:r>
              <w:rPr>
                <w:b w:val="1"/>
                <w:bCs w:val="1"/>
                <w:shd w:val="nil" w:color="auto" w:fill="auto"/>
                <w:rtl w:val="0"/>
                <w:lang w:val="it-IT"/>
              </w:rPr>
              <w:t>LocaleController</w:t>
            </w:r>
            <w:r>
              <w:rPr>
                <w:shd w:val="nil" w:color="auto" w:fill="auto"/>
                <w:rtl w:val="0"/>
              </w:rPr>
              <w:t xml:space="preserve">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turuldu. Bu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amac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dil ayarlar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dinamik olarak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netmek ve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dillerde hizmet sunmak oldu.</w:t>
            </w:r>
          </w:p>
        </w:tc>
      </w:tr>
      <w:tr>
        <w:tblPrEx>
          <w:shd w:val="clear" w:color="auto" w:fill="ced7e7"/>
        </w:tblPrEx>
        <w:trPr>
          <w:trHeight w:val="272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21/08/2024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32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793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numPr>
                <w:ilvl w:val="0"/>
                <w:numId w:val="46"/>
              </w:numPr>
              <w:spacing w:before="240" w:after="240"/>
              <w:rPr>
                <w:rFonts w:ascii="Times New Roman" w:hAnsi="Times New Roman"/>
                <w:sz w:val="24"/>
                <w:szCs w:val="24"/>
                <w:lang w:val="it-IT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it-IT"/>
              </w:rPr>
              <w:t>appLocale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Uygulaman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aktif dilini temsil eden bir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ken.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nl-NL"/>
              </w:rPr>
              <w:t>lang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ta, 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rk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 ('tr') olarak ayarlanm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. 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.obs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ifadesi, bu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erin 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GetX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arac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yla dinamik olarak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zlemlenebilir oldu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unu belirtir.</w:t>
            </w:r>
          </w:p>
          <w:p>
            <w:pPr>
              <w:pStyle w:val="Gövde"/>
              <w:bidi w:val="0"/>
              <w:spacing w:before="240" w:after="240"/>
              <w:ind w:left="708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28950" cy="3105150"/>
                  <wp:effectExtent l="0" t="0" r="0" b="0"/>
                  <wp:docPr id="1073741904" name="officeArt object" descr="imaged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4" name="imaged2.png" descr="imaged2.png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31051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708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>ekil 58</w:t>
            </w:r>
          </w:p>
          <w:p>
            <w:pPr>
              <w:pStyle w:val="Gövde"/>
              <w:spacing w:before="240" w:after="240" w:line="276" w:lineRule="auto"/>
              <w:ind w:left="720" w:firstLine="0"/>
              <w:rPr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46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changeLanguage()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Bu fonksiyon,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dilini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tirmek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yor. Get.updateLocale() ile uygulaman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dili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tiriliyor ve appLocale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keni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ncelleniyor. Dil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imi sonras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uygulama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 etkile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im 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nda yeni dile uygun hale getiriliyor.</w:t>
            </w:r>
          </w:p>
          <w:p>
            <w:pPr>
              <w:pStyle w:val="List Paragraph"/>
              <w:numPr>
                <w:ilvl w:val="0"/>
                <w:numId w:val="46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it-IT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it-IT"/>
              </w:rPr>
              <w:t>onInit()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Cihaz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varsay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lan dilini alarak (Get.deviceLocale?.languageCode)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nl-NL"/>
              </w:rPr>
              <w:t>lang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ıç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dilini ayarlayan method.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 cihaz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dili belirlenemezse, varsay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lan dil olarak 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rk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 ('tr') atan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yor.</w:t>
            </w:r>
          </w:p>
        </w:tc>
      </w:tr>
      <w:tr>
        <w:tblPrEx>
          <w:shd w:val="clear" w:color="auto" w:fill="ced7e7"/>
        </w:tblPrEx>
        <w:trPr>
          <w:trHeight w:val="247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21/08/2024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33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911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heading 4"/>
              <w:spacing w:before="319" w:after="319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Ç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oklu Dil Deste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ğ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i (Multilingual Support)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527552" cy="6012440"/>
                  <wp:effectExtent l="0" t="0" r="0" b="0"/>
                  <wp:docPr id="1073741905" name="officeArt object" descr="imaged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5" name="imaged3.png" descr="imaged3.png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552" cy="60124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 xml:space="preserve">                                                 Ş</w:t>
            </w:r>
            <w:r>
              <w:rPr>
                <w:b w:val="1"/>
                <w:bCs w:val="1"/>
                <w:shd w:val="nil" w:color="auto" w:fill="auto"/>
                <w:rtl w:val="0"/>
              </w:rPr>
              <w:t>ekil 59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Proje kapsam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5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dilde dil deste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Dil dosyalar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JSON</w:t>
            </w:r>
            <w:r>
              <w:rPr>
                <w:shd w:val="nil" w:color="auto" w:fill="auto"/>
                <w:rtl w:val="0"/>
                <w:lang w:val="en-US"/>
              </w:rPr>
              <w:t xml:space="preserve"> format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portal-intellium-mobil/assets/lang klas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pt-PT"/>
              </w:rPr>
              <w:t>nde depoland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Bu dosyalar,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itli yerlerinde dil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imini destekleyerek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deneyimini art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rmay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hedefliyor. JSON format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dil dosyalar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dil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ncellemelerini ve eklemelerini olduk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 kolay hale getiriyor.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dil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 sistemi ile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dilini istedikleri gibi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tirebilir ve 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yeni dildeki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eriklere eri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ebilir. Ayn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zamanda dil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imi uygulama genelinde tutarl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netilebildi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  <w:lang w:val="it-IT"/>
              </w:rPr>
              <w:t>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in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oklu dil deste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genel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labilirli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ini g</w:t>
            </w:r>
            <w:r>
              <w:rPr>
                <w:shd w:val="nil" w:color="auto" w:fill="auto"/>
                <w:rtl w:val="0"/>
              </w:rPr>
              <w:t>üç</w:t>
            </w:r>
            <w:r>
              <w:rPr>
                <w:shd w:val="nil" w:color="auto" w:fill="auto"/>
                <w:rtl w:val="0"/>
              </w:rPr>
              <w:t>lendirdi.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Bu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amada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lan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nl-NL"/>
              </w:rPr>
              <w:t>n hem mod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ler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korumay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hem de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deneyimini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 planda tutmay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hedefledi.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oklu dil deste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gibi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levler,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dillerde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 hitap etmesini ve k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resel bir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kitlesine ula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  <w:lang w:val="pt-PT"/>
              </w:rPr>
              <w:t>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layacak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tasarland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261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21/08/2024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34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90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it-IT"/>
              </w:rPr>
              <w:t>Dil Deste</w:t>
            </w:r>
            <w:r>
              <w:rPr>
                <w:b w:val="1"/>
                <w:bCs w:val="1"/>
                <w:shd w:val="nil" w:color="auto" w:fill="auto"/>
                <w:rtl w:val="0"/>
              </w:rPr>
              <w:t>ğ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i 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İç</w:t>
            </w:r>
            <w:r>
              <w:rPr>
                <w:b w:val="1"/>
                <w:bCs w:val="1"/>
                <w:shd w:val="nil" w:color="auto" w:fill="auto"/>
                <w:rtl w:val="0"/>
              </w:rPr>
              <w:t>in Kullan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lan Kaynaklar:</w:t>
            </w:r>
          </w:p>
          <w:p>
            <w:pPr>
              <w:pStyle w:val="List Paragraph"/>
              <w:numPr>
                <w:ilvl w:val="0"/>
                <w:numId w:val="47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Dil dosyalar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e-DE"/>
              </w:rPr>
              <w:t>: portal-intellium-mobil/assets/lang klas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nde 5 farkl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JSON dosyas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ile kaydedildi.</w:t>
            </w:r>
          </w:p>
          <w:p>
            <w:pPr>
              <w:pStyle w:val="Gövde"/>
              <w:spacing w:before="240" w:after="240"/>
              <w:rPr>
                <w:shd w:val="nil" w:color="auto" w:fill="auto"/>
              </w:rPr>
            </w:pP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86100" cy="3200400"/>
                  <wp:effectExtent l="0" t="0" r="0" b="0"/>
                  <wp:docPr id="1073741906" name="officeArt object" descr="imaged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6" name="imaged4.png" descr="imaged4.png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004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  <w:rtl w:val="0"/>
              </w:rPr>
              <w:t xml:space="preserve">                         </w:t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076325" cy="1076325"/>
                  <wp:effectExtent l="0" t="0" r="0" b="0"/>
                  <wp:docPr id="1073741907" name="officeArt object" descr="imaged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7" name="imaged5.png" descr="imaged5.png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10763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ekil 60                                                                 </w:t>
            </w:r>
            <w:r>
              <w:rPr>
                <w:b w:val="1"/>
                <w:bCs w:val="1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hd w:val="nil" w:color="auto" w:fill="auto"/>
                <w:rtl w:val="0"/>
              </w:rPr>
              <w:t>ekil 61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628775" cy="3476625"/>
                  <wp:effectExtent l="0" t="0" r="0" b="0"/>
                  <wp:docPr id="1073741908" name="officeArt object" descr="imaged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8" name="imaged6.png" descr="imaged6.png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34766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666875" cy="3467100"/>
                  <wp:effectExtent l="0" t="0" r="0" b="0"/>
                  <wp:docPr id="1073741909" name="officeArt object" descr="imaged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9" name="imaged7.png" descr="imaged7.png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34671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b w:val="1"/>
                <w:bCs w:val="1"/>
                <w:shd w:val="nil" w:color="auto" w:fill="auto"/>
                <w:rtl w:val="0"/>
              </w:rPr>
              <w:t>ekil 62</w:t>
            </w:r>
            <w:r>
              <w:rPr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21/08/2024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35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879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G</w:t>
            </w:r>
            <w:r>
              <w:rPr>
                <w:b w:val="1"/>
                <w:bCs w:val="1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  <w:lang w:val="fr-FR"/>
              </w:rPr>
              <w:t>n 14 :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center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Tema Y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sv-SE"/>
                <w14:textFill>
                  <w14:solidFill>
                    <w14:srgbClr w14:val="000000"/>
                  </w14:solidFill>
                </w14:textFill>
              </w:rPr>
              <w:t>ö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netimi ve Uygulamaya Karanl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k/Parlak Mod Ekleme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sz w:val="22"/>
                <w:szCs w:val="22"/>
                <w:shd w:val="nil" w:color="auto" w:fill="auto"/>
                <w:rtl w:val="0"/>
              </w:rPr>
              <w:t>Bug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n uygulamaya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karanl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k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ve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parlak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 xml:space="preserve"> tema modlar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n eklenmesi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zerine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ç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al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m. Modern kullan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c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deneyiminde tema deste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i 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nemli bir yer kaplad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ığı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ç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in, uygulaman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n dinamik bir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ekilde tema de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tirmesini sa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layacak bir yap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olu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turuldu. Bu 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zellik, kullan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c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lar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 tercihlerine g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re uygulamay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ki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iselle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tirmelerine olanak tan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yacak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ekilde tasarland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Tema Y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:lang w:val="sv-SE"/>
                <w14:textFill>
                  <w14:solidFill>
                    <w14:srgbClr w14:val="000000"/>
                  </w14:solidFill>
                </w14:textFill>
              </w:rPr>
              <w:t>ö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netimi (Theme Management)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sz w:val="22"/>
                <w:szCs w:val="22"/>
                <w:shd w:val="nil" w:color="auto" w:fill="auto"/>
                <w:rtl w:val="0"/>
              </w:rPr>
              <w:t xml:space="preserve">Projede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en-US"/>
              </w:rPr>
              <w:t>GetX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paketini kullanarak tema y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netimi 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ç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in bir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de-DE"/>
              </w:rPr>
              <w:t>ThemeController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olu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turuldu. Bu controller, kullan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c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 se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ç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imine g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re uygulaman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  <w:lang w:val="es-ES_tradnl"/>
              </w:rPr>
              <w:t>n temas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anl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k olarak de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tirmek 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ç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in kullan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l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yor.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427541" cy="2750661"/>
                  <wp:effectExtent l="0" t="0" r="0" b="0"/>
                  <wp:docPr id="1073741910" name="officeArt object" descr="imaged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0" name="imaged8.png" descr="imaged8.png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541" cy="27506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200150" cy="2562225"/>
                  <wp:effectExtent l="0" t="0" r="0" b="0"/>
                  <wp:docPr id="1073741911" name="officeArt object" descr="imaged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1" name="imaged6.png" descr="imaged6.png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25622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209675" cy="2581275"/>
                  <wp:effectExtent l="0" t="0" r="0" b="0"/>
                  <wp:docPr id="1073741912" name="officeArt object" descr="imageda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2" name="imageda.png" descr="imageda.png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2581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Ş</w:t>
            </w:r>
            <w:r>
              <w:rPr>
                <w:shd w:val="nil" w:color="auto" w:fill="auto"/>
                <w:rtl w:val="0"/>
              </w:rPr>
              <w:t xml:space="preserve">ekil 63                                   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 64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List Paragraph"/>
              <w:numPr>
                <w:ilvl w:val="0"/>
                <w:numId w:val="4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  <w:lang w:val="en-US"/>
              </w:rPr>
              <w:t>themeMode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: Uygulaman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  <w:lang w:val="es-ES_tradnl"/>
              </w:rPr>
              <w:t>n temas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temsil eden de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ken. Varsay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lan olarak, cihaz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  <w:lang w:val="pt-PT"/>
              </w:rPr>
              <w:t>n sistem temas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na g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re ayarlanm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ış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durumda (ThemeMode.system.obs).</w:t>
            </w:r>
          </w:p>
          <w:p>
            <w:pPr>
              <w:pStyle w:val="List Paragraph"/>
              <w:numPr>
                <w:ilvl w:val="0"/>
                <w:numId w:val="48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  <w:lang w:val="de-DE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  <w:lang w:val="de-DE"/>
              </w:rPr>
              <w:t>updateTheme()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: Bu fonksiyon, temay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de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tirmek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yor. Kullan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tercihine g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re light, dark veya sistem temas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(system) aras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nda se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im yap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labiliyor.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Tema Modu Uygulama Genelinde Nas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l Kullan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ld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sz w:val="22"/>
                <w:szCs w:val="22"/>
                <w:u w:color="000000"/>
                <w:shd w:val="nil" w:color="auto" w:fill="auto"/>
                <w:rtl w:val="0"/>
                <w:lang w:val="zh-TW" w:eastAsia="zh-TW"/>
                <w14:textFill>
                  <w14:solidFill>
                    <w14:srgbClr w14:val="000000"/>
                  </w14:solidFill>
                </w14:textFill>
              </w:rPr>
              <w:t>?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sz w:val="22"/>
                <w:szCs w:val="22"/>
                <w:shd w:val="nil" w:color="auto" w:fill="auto"/>
                <w:rtl w:val="0"/>
              </w:rPr>
              <w:t xml:space="preserve">Ana dosyada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de-DE"/>
              </w:rPr>
              <w:t>GetX ThemeController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tan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mland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  <w:lang w:val="en-US"/>
              </w:rPr>
              <w:t>ve 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m sayfalar bu controller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zerinden temay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dinamik olarak y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netebilecek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ekilde yap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land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ld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279766" cy="681166"/>
                  <wp:effectExtent l="0" t="0" r="0" b="0"/>
                  <wp:docPr id="1073741913" name="officeArt object" descr="imagedb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3" name="imagedb.png" descr="imagedb.png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766" cy="6811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rtl w:val="0"/>
              </w:rPr>
              <w:t xml:space="preserve">                    Ş</w:t>
            </w:r>
            <w:r>
              <w:rPr>
                <w:sz w:val="20"/>
                <w:szCs w:val="20"/>
                <w:shd w:val="nil" w:color="auto" w:fill="auto"/>
                <w:rtl w:val="0"/>
              </w:rPr>
              <w:t>ekil 65</w:t>
            </w:r>
          </w:p>
        </w:tc>
      </w:tr>
      <w:tr>
        <w:tblPrEx>
          <w:shd w:val="clear" w:color="auto" w:fill="ced7e7"/>
        </w:tblPrEx>
        <w:trPr>
          <w:trHeight w:val="266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22/08/2024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36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679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</w:rPr>
              <w:t>Bu kod par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ThemeController, uygulama genelinde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lmak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zere ba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yor ve GetX arac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>yla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netiliyor. B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ylece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 sayfalarda kolayl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kla tema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ikli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labiliyor.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Tema Renklerinin Sayfaya Entegrasyonu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 sayfalarda tema moduna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 renkler dinamik olarak ayarland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. 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zellikle arka plan renkleri, ikon renkleri ve yaz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stili gibi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nemli UI </w:t>
            </w:r>
            <w:r>
              <w:rPr>
                <w:shd w:val="nil" w:color="auto" w:fill="auto"/>
                <w:rtl w:val="0"/>
              </w:rPr>
              <w:t>öğ</w:t>
            </w:r>
            <w:r>
              <w:rPr>
                <w:shd w:val="nil" w:color="auto" w:fill="auto"/>
                <w:rtl w:val="0"/>
              </w:rPr>
              <w:t>eleri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tercihine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ncelleniyor: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895725" cy="2971800"/>
                  <wp:effectExtent l="0" t="0" r="0" b="0"/>
                  <wp:docPr id="1073741914" name="officeArt object" descr="imagedc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4" name="imagedc.png" descr="imagedc.png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2971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 xml:space="preserve">                                    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 66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Bu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rnekte:</w:t>
            </w:r>
          </w:p>
          <w:p>
            <w:pPr>
              <w:pStyle w:val="List Paragraph"/>
              <w:numPr>
                <w:ilvl w:val="0"/>
                <w:numId w:val="49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backgroundColor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 parlak mod aktifse beyaz, karanl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 mod aktifse koyu gri renk se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iliyor.</w:t>
            </w:r>
          </w:p>
          <w:p>
            <w:pPr>
              <w:pStyle w:val="List Paragraph"/>
              <w:numPr>
                <w:ilvl w:val="0"/>
                <w:numId w:val="49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de-DE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de-DE"/>
              </w:rPr>
              <w:t>iconTheme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: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konlar, parlak modda siyah, karanl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 modda beyaz olarak ayarlan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yor.</w:t>
            </w:r>
          </w:p>
          <w:p>
            <w:pPr>
              <w:pStyle w:val="List Paragraph"/>
              <w:numPr>
                <w:ilvl w:val="0"/>
                <w:numId w:val="49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title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Sayfa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, tema moduna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re siyah veya beyaz renkte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leniyor.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kod sayesinde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elemanlar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  <w:lang w:val="it-IT"/>
              </w:rPr>
              <w:t>tema moduna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  <w:lang w:val="it-IT"/>
              </w:rPr>
              <w:t>re 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ncelleniyor ve tutarl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bir tema deneyimi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yor.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Bu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 xml:space="preserve">ma,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UX (User Experience)</w:t>
            </w:r>
            <w:r>
              <w:rPr>
                <w:shd w:val="nil" w:color="auto" w:fill="auto"/>
                <w:rtl w:val="0"/>
              </w:rPr>
              <w:t xml:space="preserve"> ve 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UI (User Interface)</w:t>
            </w:r>
            <w:r>
              <w:rPr>
                <w:shd w:val="nil" w:color="auto" w:fill="auto"/>
                <w:rtl w:val="0"/>
              </w:rPr>
              <w:t xml:space="preserve"> ilkelerine dayanarak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dostu bir yap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turmay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hedefler. Karanl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 mod, son y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llarda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zellikle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z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>na olan katk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enerji tasarrufu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yla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 aras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pt-PT"/>
              </w:rPr>
              <w:t>nda pop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lerlik kazanm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Parlak mod ise daha geleneksel bir tema tercihidir. Uygulamaya karanl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k/parlak tema se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eneklerinin eklenmesi,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tercihlerine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 uygulamay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iselle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tirmelerine olanak tan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 ve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ortam ko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ullar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rahat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lar.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GetX</w:t>
            </w:r>
            <w:r>
              <w:rPr>
                <w:shd w:val="nil" w:color="auto" w:fill="auto"/>
                <w:rtl w:val="0"/>
              </w:rPr>
              <w:t xml:space="preserve"> ile temalar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 dinamik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netilmesi,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it-IT"/>
              </w:rPr>
              <w:t>n mod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ler ve esnek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destekleyerek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tiriciye b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k kolayl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Bu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modern mobil uygulamalar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olmazsa olmaz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haline gelen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responsive</w:t>
            </w:r>
            <w:r>
              <w:rPr>
                <w:shd w:val="nil" w:color="auto" w:fill="auto"/>
                <w:rtl w:val="0"/>
              </w:rPr>
              <w:t xml:space="preserve"> (esnek) ve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user-friendly</w:t>
            </w:r>
            <w:r>
              <w:rPr>
                <w:shd w:val="nil" w:color="auto" w:fill="auto"/>
                <w:rtl w:val="0"/>
              </w:rPr>
              <w:t xml:space="preserve"> (kullan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dostu) bir deneyim sunmay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ama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lar.</w:t>
            </w:r>
          </w:p>
        </w:tc>
      </w:tr>
      <w:tr>
        <w:tblPrEx>
          <w:shd w:val="clear" w:color="auto" w:fill="ced7e7"/>
        </w:tblPrEx>
        <w:trPr>
          <w:trHeight w:val="274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22/08/2024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37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829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G</w:t>
            </w:r>
            <w:r>
              <w:rPr>
                <w:b w:val="1"/>
                <w:bCs w:val="1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  <w:lang w:val="fr-FR"/>
              </w:rPr>
              <w:t>n 15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Backend Entegrasyonu ve API 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İ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leti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ş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imi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n, mobil uygulamada 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backend</w:t>
            </w:r>
            <w:r>
              <w:rPr>
                <w:shd w:val="nil" w:color="auto" w:fill="auto"/>
                <w:rtl w:val="0"/>
              </w:rPr>
              <w:t xml:space="preserve"> ile ba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lant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lamak ve verileri sunucudan almak amac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yla </w:t>
            </w:r>
            <w:r>
              <w:rPr>
                <w:b w:val="1"/>
                <w:bCs w:val="1"/>
                <w:shd w:val="nil" w:color="auto" w:fill="auto"/>
                <w:rtl w:val="0"/>
              </w:rPr>
              <w:t>API entegrasyonu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zerine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m. API ileti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imi,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veritaban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ya da ba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ka d</w:t>
            </w:r>
            <w:r>
              <w:rPr>
                <w:shd w:val="nil" w:color="auto" w:fill="auto"/>
                <w:rtl w:val="0"/>
              </w:rPr>
              <w:t xml:space="preserve">ış </w:t>
            </w:r>
            <w:r>
              <w:rPr>
                <w:shd w:val="nil" w:color="auto" w:fill="auto"/>
                <w:rtl w:val="0"/>
              </w:rPr>
              <w:t>kaynaklarla ileti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 kurmas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larken, veri alma (GET), veri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nderme (POST),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ncelleme (PUT), ve silme (DELETE)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 gibi temel HTTP isteklerini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Bu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lemler sayesinde uygulama dinamik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ncellenebilir ve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 zamanl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veri sunabilir.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API Servis Katman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ı 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Olu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ş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turma (ApiService)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API isteklerini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netmek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in bir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ApiService</w:t>
            </w:r>
            <w:r>
              <w:rPr>
                <w:shd w:val="nil" w:color="auto" w:fill="auto"/>
                <w:rtl w:val="0"/>
              </w:rPr>
              <w:t xml:space="preserve">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turdum. Bu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f, temel olarak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HTTP isteklerini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lemek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lacak genel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ntemleri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eriyor. Bu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it-IT"/>
              </w:rPr>
              <w:t>n mod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lerli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ini art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rarak API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merkezi bir noktada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netmeyi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574743" cy="6108471"/>
                  <wp:effectExtent l="0" t="0" r="0" b="0"/>
                  <wp:docPr id="1073741915" name="officeArt object" descr="imagedd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5" name="imagedd.png" descr="imagedd.png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743" cy="6108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b w:val="1"/>
                <w:bCs w:val="1"/>
                <w:shd w:val="nil" w:color="auto" w:fill="auto"/>
                <w:rtl w:val="0"/>
              </w:rPr>
              <w:t>ekil 67</w:t>
            </w:r>
          </w:p>
        </w:tc>
      </w:tr>
      <w:tr>
        <w:tblPrEx>
          <w:shd w:val="clear" w:color="auto" w:fill="ced7e7"/>
        </w:tblPrEx>
        <w:trPr>
          <w:trHeight w:val="251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23/08/2024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38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80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ApiService S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f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n 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İş</w:t>
            </w:r>
            <w:r>
              <w:rPr>
                <w:b w:val="1"/>
                <w:bCs w:val="1"/>
                <w:shd w:val="nil" w:color="auto" w:fill="auto"/>
                <w:rtl w:val="0"/>
                <w:lang w:val="it-IT"/>
              </w:rPr>
              <w:t>levi:</w:t>
            </w:r>
          </w:p>
          <w:p>
            <w:pPr>
              <w:pStyle w:val="List Paragraph"/>
              <w:numPr>
                <w:ilvl w:val="0"/>
                <w:numId w:val="5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buildUri()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API yollar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temel URI ile birle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tirir.</w:t>
            </w:r>
          </w:p>
          <w:p>
            <w:pPr>
              <w:pStyle w:val="List Paragraph"/>
              <w:numPr>
                <w:ilvl w:val="0"/>
                <w:numId w:val="5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buildUriWithQuery()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 sorgu parametreleri ile bir URI olu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turulacaksa, bu metot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5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nl-NL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nl-NL"/>
              </w:rPr>
              <w:t>getHeaders()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HTTP isteklerinde gerekli olan header bilgilerini (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rn. content-type) sa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lar.</w:t>
            </w:r>
          </w:p>
          <w:p>
            <w:pPr>
              <w:pStyle w:val="List Paragraph"/>
              <w:numPr>
                <w:ilvl w:val="0"/>
                <w:numId w:val="50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get()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API'ye yap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lan GET iste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ini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leyen metottur. Bu metot, bir yol 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 ve o yoldan veri almak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 HTTP GET iste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 yapar.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API ile etkile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imleri mod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ler ve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netilebilir hale getirir. 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lerleyen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amalarda POST, PUT, DELETE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 de benzer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ntemlerle entegre edilebilir.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M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üş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teri Listesi (CustomerApi)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terileri sunucudan almak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in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CustomerApi</w:t>
            </w:r>
            <w:r>
              <w:rPr>
                <w:shd w:val="nil" w:color="auto" w:fill="auto"/>
                <w:rtl w:val="0"/>
              </w:rPr>
              <w:t xml:space="preserve">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yazd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m. Bu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f, API'den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verilerini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 ve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kullanabilece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bir bi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  <w:lang w:val="fr-FR"/>
              </w:rPr>
              <w:t>ime d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010025" cy="3924300"/>
                  <wp:effectExtent l="0" t="0" r="0" b="0"/>
                  <wp:docPr id="1073741916" name="officeArt object" descr="image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6" name="imagede.png" descr="imagede.png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39243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b w:val="1"/>
                <w:bCs w:val="1"/>
                <w:shd w:val="nil" w:color="auto" w:fill="auto"/>
                <w:rtl w:val="0"/>
              </w:rPr>
              <w:t>ekil 68</w:t>
            </w:r>
            <w:r>
              <w:rPr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23/08/2024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39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902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CustomerApi S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f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n 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İş</w:t>
            </w:r>
            <w:r>
              <w:rPr>
                <w:b w:val="1"/>
                <w:bCs w:val="1"/>
                <w:shd w:val="nil" w:color="auto" w:fill="auto"/>
                <w:rtl w:val="0"/>
                <w:lang w:val="it-IT"/>
              </w:rPr>
              <w:t>levi:</w:t>
            </w:r>
          </w:p>
          <w:p>
            <w:pPr>
              <w:pStyle w:val="List Paragraph"/>
              <w:numPr>
                <w:ilvl w:val="0"/>
                <w:numId w:val="51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it-IT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it-IT"/>
              </w:rPr>
              <w:t>getList()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terileri sunucudan almak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 xml:space="preserve">in API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yapar. Sunucudan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nen JSON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parse ederek Customer nesnesine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M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üş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teri Verilerinin Test Edilmesi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listesini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lemek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in bir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CustomerIndex</w:t>
            </w:r>
            <w:r>
              <w:rPr>
                <w:shd w:val="nil" w:color="auto" w:fill="auto"/>
                <w:rtl w:val="0"/>
              </w:rPr>
              <w:t xml:space="preserve"> sayfas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turdum ve bu sayfada API'den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ekilen verileri test ettim.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143250" cy="2771775"/>
                  <wp:effectExtent l="0" t="0" r="0" b="0"/>
                  <wp:docPr id="1073741917" name="officeArt object" descr="imagedf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7" name="imagedf.png" descr="imagedf.png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7717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466850" cy="3105150"/>
                  <wp:effectExtent l="0" t="0" r="0" b="0"/>
                  <wp:docPr id="1073741918" name="officeArt object" descr="imagee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8" name="imagee0.png" descr="imagee0.png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31051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 xml:space="preserve">ekil 69                                    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 70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_CostomerIndexState</w:t>
            </w:r>
            <w:r>
              <w:rPr>
                <w:shd w:val="nil" w:color="auto" w:fill="auto"/>
                <w:rtl w:val="0"/>
              </w:rPr>
              <w:t>: Bu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f,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listesini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 ve liste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nde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ya sunar. getCustomers()fonksiyonu,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CustomerApi</w:t>
            </w:r>
            <w:r>
              <w:rPr>
                <w:shd w:val="nil" w:color="auto" w:fill="auto"/>
                <w:rtl w:val="0"/>
              </w:rPr>
              <w:t xml:space="preserve">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ndan ald</w:t>
            </w:r>
            <w:r>
              <w:rPr>
                <w:shd w:val="nil" w:color="auto" w:fill="auto"/>
                <w:rtl w:val="0"/>
              </w:rPr>
              <w:t xml:space="preserve">ığı </w:t>
            </w:r>
            <w:r>
              <w:rPr>
                <w:shd w:val="nil" w:color="auto" w:fill="auto"/>
                <w:rtl w:val="0"/>
              </w:rPr>
              <w:t>verileri liste halinde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Akademik Analiz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Bu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mada, API ile ba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lant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kurarak 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 zamanl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veri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ekme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lemlerinin temelleri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turuldu. </w:t>
            </w: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ApiService</w:t>
            </w:r>
            <w:r>
              <w:rPr>
                <w:shd w:val="nil" w:color="auto" w:fill="auto"/>
                <w:rtl w:val="0"/>
              </w:rPr>
              <w:t xml:space="preserve">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de-DE"/>
              </w:rPr>
              <w:t>n di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  <w:lang w:val="da-DK"/>
              </w:rPr>
              <w:t>er b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mlerinde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labilecek merkezi bir servis katman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API entegrasyonu,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de-DE"/>
              </w:rPr>
              <w:t>n d</w:t>
            </w:r>
            <w:r>
              <w:rPr>
                <w:shd w:val="nil" w:color="auto" w:fill="auto"/>
                <w:rtl w:val="0"/>
              </w:rPr>
              <w:t xml:space="preserve">ış </w:t>
            </w:r>
            <w:r>
              <w:rPr>
                <w:shd w:val="nil" w:color="auto" w:fill="auto"/>
                <w:rtl w:val="0"/>
              </w:rPr>
              <w:t>kaynaklarla ileti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 kurmas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mk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 k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 ve bu durum,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dinamik ve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ncel veri sunmas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 yard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olur.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zellikle GET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lemi ile sunucudan verilerin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ekilmesi, modern mobil uygulamalarda yayg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bir tekniktir. Sunucudan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nan veriler, JSON format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narak model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en-US"/>
              </w:rPr>
              <w:t>na (Customer) d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p,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ne yans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Bu, uygulamay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daha esnek ve geni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leyebilir hale getirir.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23/08/2024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40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765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G</w:t>
            </w:r>
            <w:r>
              <w:rPr>
                <w:b w:val="1"/>
                <w:bCs w:val="1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  <w:lang w:val="fr-FR"/>
              </w:rPr>
              <w:t>n 16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rFonts w:ascii="-webkit-standard" w:cs="-webkit-standard" w:hAnsi="-webkit-standard" w:eastAsia="-webkit-standard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>API i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ç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in Gerekli S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flar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 Tasar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m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fromJson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, </w:t>
            </w:r>
            <w:r>
              <w:rPr>
                <w:rFonts w:ascii="Times New Roman" w:cs="-webkit-standard" w:hAnsi="Times New Roman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toJson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 Fonksiyonlar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 Haz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rlanmas</w:t>
            </w:r>
            <w:r>
              <w:rPr>
                <w:rFonts w:ascii="-webkit-standard" w:cs="-webkit-standard" w:hAnsi="-webkit-standard" w:eastAsia="-webkit-standard"/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amada, API'den veri almak ve API'ye veri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ndermek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gerekli olan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tasarl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yoruz. Bu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flar, verilerin uygulama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inde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lar. API'den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de-DE"/>
              </w:rPr>
              <w:t>nan JSON format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ndaki veriler, bu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flara d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r. Ayn</w:t>
            </w:r>
            <w:r>
              <w:rPr>
                <w:shd w:val="nil" w:color="auto" w:fill="auto"/>
                <w:rtl w:val="0"/>
              </w:rPr>
              <w:t>ı ş</w:t>
            </w:r>
            <w:r>
              <w:rPr>
                <w:shd w:val="nil" w:color="auto" w:fill="auto"/>
                <w:rtl w:val="0"/>
              </w:rPr>
              <w:t>ekilde, uygulama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inde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turulan veriler de JSON format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it-IT"/>
              </w:rPr>
              <w:t>na d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lerek API'ye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nderilebilir. Bu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levsellik,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flarda fromJson ve toJson fonksiyonlar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ile 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tirilir.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Customer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>Customer (M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teri)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bir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hakk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temel bilgileri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erir. Bu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f, bir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ile ilgili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 bilgileri tutmak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rne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in,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adresi, yetkili ki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 bilgileri, lisans bilgileri gibi verileri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905125" cy="3124200"/>
                  <wp:effectExtent l="0" t="0" r="0" b="0"/>
                  <wp:docPr id="1073741919" name="officeArt object" descr="image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9" name="imagee1.png" descr="imagee1.png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3124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171825" cy="3105150"/>
                  <wp:effectExtent l="0" t="0" r="0" b="0"/>
                  <wp:docPr id="1073741920" name="officeArt object" descr="image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0" name="imagee2.png" descr="imagee2.png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31051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 xml:space="preserve">ekil 71                                             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 72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de-DE"/>
                <w14:textFill>
                  <w14:solidFill>
                    <w14:srgbClr w14:val="000000"/>
                  </w14:solidFill>
                </w14:textFill>
              </w:rPr>
              <w:t>Di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ğ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:lang w:val="de-DE"/>
                <w14:textFill>
                  <w14:solidFill>
                    <w14:srgbClr w14:val="000000"/>
                  </w14:solidFill>
                </w14:textFill>
              </w:rPr>
              <w:t>er S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flar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en-US"/>
              </w:rPr>
              <w:t>ProjectType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pt-PT"/>
              </w:rPr>
              <w:t>Project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</w:rPr>
              <w:t>Role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en-US"/>
              </w:rPr>
              <w:t>Ticket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, </w:t>
            </w:r>
            <w:r>
              <w:rPr>
                <w:b w:val="1"/>
                <w:bCs w:val="1"/>
                <w:sz w:val="22"/>
                <w:szCs w:val="22"/>
                <w:shd w:val="nil" w:color="auto" w:fill="auto"/>
                <w:rtl w:val="0"/>
                <w:lang w:val="en-US"/>
              </w:rPr>
              <w:t>User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 gibi 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flar da benzer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ekilde tan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mlanm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r. Bu 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flar, her biri kendi alan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na ait 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zellikler 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ç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erir ve yine fromJson ile API'den gelen verileri 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  <w:lang w:val="it-IT"/>
              </w:rPr>
              <w:t>fa d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rken, toJson ile 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f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  <w:lang w:val="de-DE"/>
              </w:rPr>
              <w:t>JSON format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  <w:lang w:val="it-IT"/>
              </w:rPr>
              <w:t>na d</w:t>
            </w:r>
            <w:r>
              <w:rPr>
                <w:sz w:val="22"/>
                <w:szCs w:val="22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rmek m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mk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nd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sz w:val="22"/>
                <w:szCs w:val="22"/>
                <w:shd w:val="nil" w:color="auto" w:fill="auto"/>
                <w:rtl w:val="0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rne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ğ</w:t>
            </w:r>
            <w:r>
              <w:rPr>
                <w:sz w:val="22"/>
                <w:szCs w:val="22"/>
                <w:shd w:val="nil" w:color="auto" w:fill="auto"/>
                <w:rtl w:val="0"/>
                <w:lang w:val="de-DE"/>
              </w:rPr>
              <w:t>in:</w:t>
            </w:r>
          </w:p>
          <w:p>
            <w:pPr>
              <w:pStyle w:val="List Paragraph"/>
              <w:numPr>
                <w:ilvl w:val="0"/>
                <w:numId w:val="5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  <w:lang w:val="en-US"/>
              </w:rPr>
            </w:pP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>ProjectType 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, proje t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ile ilgili bilgileri tutar.</w:t>
            </w:r>
          </w:p>
          <w:p>
            <w:pPr>
              <w:pStyle w:val="List Paragraph"/>
              <w:numPr>
                <w:ilvl w:val="0"/>
                <w:numId w:val="5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  <w:lang w:val="en-US"/>
              </w:rPr>
            </w:pP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>Project 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, bir projeye ait detaylar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erir.</w:t>
            </w:r>
          </w:p>
          <w:p>
            <w:pPr>
              <w:pStyle w:val="List Paragraph"/>
              <w:numPr>
                <w:ilvl w:val="0"/>
                <w:numId w:val="5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  <w:lang w:val="it-IT"/>
              </w:rPr>
            </w:pPr>
            <w:r>
              <w:rPr>
                <w:rFonts w:ascii="Times New Roman" w:hAnsi="Times New Roman"/>
                <w:shd w:val="nil" w:color="auto" w:fill="auto"/>
                <w:rtl w:val="0"/>
                <w:lang w:val="it-IT"/>
              </w:rPr>
              <w:t>Role 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, kullan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rolleri ile ilgili bilgileri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erir.</w:t>
            </w:r>
          </w:p>
          <w:p>
            <w:pPr>
              <w:pStyle w:val="List Paragraph"/>
              <w:numPr>
                <w:ilvl w:val="0"/>
                <w:numId w:val="5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  <w:lang w:val="en-US"/>
              </w:rPr>
            </w:pP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>Ticket 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, bir destek talebi ya da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bileti ile ilgili bilgileri tutar.</w:t>
            </w:r>
          </w:p>
          <w:p>
            <w:pPr>
              <w:pStyle w:val="List Paragraph"/>
              <w:numPr>
                <w:ilvl w:val="0"/>
                <w:numId w:val="52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rtl w:val="0"/>
                <w:lang w:val="de-DE"/>
              </w:rPr>
            </w:pPr>
            <w:r>
              <w:rPr>
                <w:rFonts w:ascii="Times New Roman" w:hAnsi="Times New Roman"/>
                <w:shd w:val="nil" w:color="auto" w:fill="auto"/>
                <w:rtl w:val="0"/>
                <w:lang w:val="de-DE"/>
              </w:rPr>
              <w:t>User 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ise kullan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bilgilerini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erir ve bu kullan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ya ait m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teri, rol gibi ili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kili verileri de y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netir.</w:t>
            </w:r>
          </w:p>
        </w:tc>
      </w:tr>
      <w:tr>
        <w:tblPrEx>
          <w:shd w:val="clear" w:color="auto" w:fill="ced7e7"/>
        </w:tblPrEx>
        <w:trPr>
          <w:trHeight w:val="276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26/08/2024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41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784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spacing w:before="240" w:after="240"/>
              <w:rPr>
                <w:sz w:val="28"/>
                <w:szCs w:val="28"/>
                <w:shd w:val="nil" w:color="auto" w:fill="auto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302892" cy="3194050"/>
                  <wp:effectExtent l="0" t="0" r="0" b="0"/>
                  <wp:docPr id="1073741921" name="officeArt object" descr="image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1" name="imagee3.png" descr="imagee3.png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892" cy="31940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                  </w:t>
            </w:r>
            <w:r>
              <w:rPr>
                <w:shd w:val="nil" w:color="auto" w:fill="auto"/>
                <w:rtl w:val="0"/>
              </w:rPr>
              <w:t xml:space="preserve">  Ş</w:t>
            </w:r>
            <w:r>
              <w:rPr>
                <w:shd w:val="nil" w:color="auto" w:fill="auto"/>
                <w:rtl w:val="0"/>
              </w:rPr>
              <w:t>ekil 73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sz w:val="22"/>
                <w:szCs w:val="22"/>
                <w:shd w:val="nil" w:color="auto" w:fill="auto"/>
                <w:rtl w:val="0"/>
              </w:rPr>
              <w:t>Bu 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flar aras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ndaki ili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ki genellikle ID'ler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zerinden yap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l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r.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Ö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rne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in, bir Ticket (Bilet) 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f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, proje ID'sine (projectId) ve m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teri ID'sine (customerId) sahip olabilir. Bu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ekilde biletin hangi proje ve m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üş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teri ile ili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kili oldu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u anla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l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fromJson ve toJson Fonksiyonlar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n 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Ö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nemi</w:t>
            </w:r>
          </w:p>
          <w:p>
            <w:pPr>
              <w:pStyle w:val="List Paragraph"/>
              <w:numPr>
                <w:ilvl w:val="0"/>
                <w:numId w:val="5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fromJson fonksiyonu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, API'den gelen JSON verilerini, Dart dilinde 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flara d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rmek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r. B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 xml:space="preserve">ylece veri 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zerinde nesne y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nelimli programlama teknikleri ile rahat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 xml:space="preserve">a 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abiliriz.</w:t>
            </w:r>
          </w:p>
          <w:p>
            <w:pPr>
              <w:pStyle w:val="List Paragraph"/>
              <w:numPr>
                <w:ilvl w:val="0"/>
                <w:numId w:val="5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toJson fonksiyonu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, uygulamada olu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turulan veriyi JSON format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 xml:space="preserve">na 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evirerek, API'ye geri g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ndermek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in kullan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 xml:space="preserve">r. Bu, 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zellikle API'ye veri g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nderme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 xml:space="preserve">lemlerinde 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nemli rol oynar.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22"/>
                <w:szCs w:val="22"/>
                <w:shd w:val="nil" w:color="auto" w:fill="auto"/>
                <w:rtl w:val="0"/>
              </w:rPr>
            </w:pPr>
            <w:r>
              <w:rPr>
                <w:sz w:val="22"/>
                <w:szCs w:val="22"/>
                <w:shd w:val="nil" w:color="auto" w:fill="auto"/>
                <w:rtl w:val="0"/>
              </w:rPr>
              <w:t>Bu yap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sayesinde, uygulama ile API aras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ı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ndaki veri ak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ışı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 xml:space="preserve">sorunsuz ve verimli bir 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ekilde ger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ç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ekle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ş</w:t>
            </w:r>
            <w:r>
              <w:rPr>
                <w:sz w:val="22"/>
                <w:szCs w:val="22"/>
                <w:shd w:val="nil" w:color="auto" w:fill="auto"/>
                <w:rtl w:val="0"/>
              </w:rPr>
              <w:t>ir.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502022" cy="2257425"/>
                  <wp:effectExtent l="0" t="0" r="0" b="0"/>
                  <wp:docPr id="1073741922" name="officeArt object" descr="image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2" name="imagee4.png" descr="imagee4.png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022" cy="22574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872389" cy="2271712"/>
                  <wp:effectExtent l="0" t="0" r="0" b="0"/>
                  <wp:docPr id="1073741923" name="officeArt object" descr="image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3" name="imagee5.png" descr="imagee5.png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389" cy="22717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 xml:space="preserve">                 Ş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ekil 74                                     </w:t>
            </w:r>
            <w:r>
              <w:rPr>
                <w:b w:val="1"/>
                <w:bCs w:val="1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hd w:val="nil" w:color="auto" w:fill="auto"/>
                <w:rtl w:val="0"/>
              </w:rPr>
              <w:t>ekil 75</w:t>
            </w:r>
          </w:p>
        </w:tc>
      </w:tr>
      <w:tr>
        <w:tblPrEx>
          <w:shd w:val="clear" w:color="auto" w:fill="ced7e7"/>
        </w:tblPrEx>
        <w:trPr>
          <w:trHeight w:val="277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26/08/2024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42</w:t>
      </w:r>
    </w:p>
    <w:tbl>
      <w:tblPr>
        <w:tblW w:w="1001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27"/>
        <w:gridCol w:w="5392"/>
      </w:tblGrid>
      <w:tr>
        <w:tblPrEx>
          <w:shd w:val="clear" w:color="auto" w:fill="ced7e7"/>
        </w:tblPrEx>
        <w:trPr>
          <w:trHeight w:val="14738" w:hRule="atLeast"/>
        </w:trPr>
        <w:tc>
          <w:tcPr>
            <w:tcW w:type="dxa" w:w="1001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G</w:t>
            </w:r>
            <w:r>
              <w:rPr>
                <w:b w:val="1"/>
                <w:bCs w:val="1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</w:rPr>
              <w:t>n 17: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Kullan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c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it-IT"/>
              </w:rPr>
              <w:t>Giri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i ve Rol Tabanl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Yeniden Y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nlendirme Uygulamas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Staj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on yedinci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nde, ana odak noktas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mobil uygulamada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kimlik do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rulama ve rol tabanl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yeniden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nlendirme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levselli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ini uygulamakt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Bu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rev,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kimlik bilgileriyle oturum a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malar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 izin vermeyi ve rollerine ba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olarak onlar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uygun b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nlendirmeyi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erir.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da API etkile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imi, hata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leme ve yeniden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nlendirme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rol tabanl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mant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k dahil olmak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zere bu s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recin nas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tirildi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inin ayr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bir d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yer almaktad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it-IT"/>
              </w:rPr>
              <w:t>1. Giri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ş </w:t>
            </w:r>
            <w:r>
              <w:rPr>
                <w:b w:val="1"/>
                <w:bCs w:val="1"/>
                <w:shd w:val="nil" w:color="auto" w:fill="auto"/>
                <w:rtl w:val="0"/>
              </w:rPr>
              <w:t>i</w:t>
            </w:r>
            <w:r>
              <w:rPr>
                <w:b w:val="1"/>
                <w:bCs w:val="1"/>
                <w:shd w:val="nil" w:color="auto" w:fill="auto"/>
                <w:rtl w:val="0"/>
              </w:rPr>
              <w:t>ç</w:t>
            </w:r>
            <w:r>
              <w:rPr>
                <w:b w:val="1"/>
                <w:bCs w:val="1"/>
                <w:shd w:val="nil" w:color="auto" w:fill="auto"/>
                <w:rtl w:val="0"/>
              </w:rPr>
              <w:t>in Arka U</w:t>
            </w:r>
            <w:r>
              <w:rPr>
                <w:b w:val="1"/>
                <w:bCs w:val="1"/>
                <w:shd w:val="nil" w:color="auto" w:fill="auto"/>
                <w:rtl w:val="0"/>
              </w:rPr>
              <w:t>ç İ</w:t>
            </w:r>
            <w:r>
              <w:rPr>
                <w:b w:val="1"/>
                <w:bCs w:val="1"/>
                <w:shd w:val="nil" w:color="auto" w:fill="auto"/>
                <w:rtl w:val="0"/>
              </w:rPr>
              <w:t>leti</w:t>
            </w:r>
            <w:r>
              <w:rPr>
                <w:b w:val="1"/>
                <w:bCs w:val="1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hd w:val="nil" w:color="auto" w:fill="auto"/>
                <w:rtl w:val="0"/>
              </w:rPr>
              <w:t>imi (API Entegrasyonu)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lk 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kimlik do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rulamas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in mobil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 u</w:t>
            </w:r>
            <w:r>
              <w:rPr>
                <w:shd w:val="nil" w:color="auto" w:fill="auto"/>
                <w:rtl w:val="0"/>
              </w:rPr>
              <w:t xml:space="preserve">ç </w:t>
            </w:r>
            <w:r>
              <w:rPr>
                <w:shd w:val="nil" w:color="auto" w:fill="auto"/>
                <w:rtl w:val="0"/>
              </w:rPr>
              <w:t>ile arka u</w:t>
            </w:r>
            <w:r>
              <w:rPr>
                <w:shd w:val="nil" w:color="auto" w:fill="auto"/>
                <w:rtl w:val="0"/>
              </w:rPr>
              <w:t xml:space="preserve">ç </w:t>
            </w:r>
            <w:r>
              <w:rPr>
                <w:shd w:val="nil" w:color="auto" w:fill="auto"/>
                <w:rtl w:val="0"/>
              </w:rPr>
              <w:t>API'si aras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ileti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 kurmakt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Bu, oturum a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ma amac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yla API ile etkile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ime giren AuthService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Oturum a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  <w:lang w:val="it-IT"/>
              </w:rPr>
              <w:t>ma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levi,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kimlik bilgileriyle birlikte /api/Auth/login API u</w:t>
            </w:r>
            <w:r>
              <w:rPr>
                <w:shd w:val="nil" w:color="auto" w:fill="auto"/>
                <w:rtl w:val="0"/>
              </w:rPr>
              <w:t xml:space="preserve">ç </w:t>
            </w:r>
            <w:r>
              <w:rPr>
                <w:shd w:val="nil" w:color="auto" w:fill="auto"/>
                <w:rtl w:val="0"/>
              </w:rPr>
              <w:t>noktas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 bir POST iste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  <w:lang w:val="it-IT"/>
              </w:rPr>
              <w:t>i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nderir.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>AuthService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 Uygulamas</w:t>
            </w:r>
            <w:r>
              <w:rPr>
                <w:shd w:val="nil" w:color="auto" w:fill="auto"/>
                <w:rtl w:val="0"/>
              </w:rPr>
              <w:t>ı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829050" cy="3743325"/>
                  <wp:effectExtent l="0" t="0" r="0" b="0"/>
                  <wp:docPr id="1073741924" name="officeArt object" descr="image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4" name="imagee6.png" descr="imagee6.png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37433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>ekil 76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kodda: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List Paragraph"/>
              <w:numPr>
                <w:ilvl w:val="0"/>
                <w:numId w:val="54"/>
              </w:numPr>
              <w:bidi w:val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POST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ste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 xml:space="preserve">i: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stek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vdesinde JSON olarak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nderilen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pt-PT"/>
              </w:rPr>
              <w:t>n e-postas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ifresi ile API'ye bir POST iste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 yap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54"/>
              </w:numPr>
              <w:bidi w:val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Hata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leme: API 200 (OK)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nda bir durum kodu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rse, oturum 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ma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steren bir istisna at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t verilerinin kodu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 ve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ayr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saklamak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 UserController'a aktar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54"/>
              </w:numPr>
              <w:bidi w:val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UserController: Bu denetleyici, kimli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i do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rulanm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ış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bilgilerini ve uygulama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indeki rol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netir.</w:t>
            </w:r>
          </w:p>
        </w:tc>
      </w:tr>
      <w:tr>
        <w:tblPrEx>
          <w:shd w:val="clear" w:color="auto" w:fill="ced7e7"/>
        </w:tblPrEx>
        <w:trPr>
          <w:trHeight w:val="242" w:hRule="atLeast"/>
        </w:trPr>
        <w:tc>
          <w:tcPr>
            <w:tcW w:type="dxa" w:w="462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27/08/2024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43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931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it-IT"/>
              </w:rPr>
              <w:t>2. Giri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ş </w:t>
            </w:r>
            <w:r>
              <w:rPr>
                <w:b w:val="1"/>
                <w:bCs w:val="1"/>
                <w:shd w:val="nil" w:color="auto" w:fill="auto"/>
                <w:rtl w:val="0"/>
                <w:lang w:val="nl-NL"/>
              </w:rPr>
              <w:t>Ekran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ve Form Do</w:t>
            </w:r>
            <w:r>
              <w:rPr>
                <w:b w:val="1"/>
                <w:bCs w:val="1"/>
                <w:shd w:val="nil" w:color="auto" w:fill="auto"/>
                <w:rtl w:val="0"/>
              </w:rPr>
              <w:t>ğ</w:t>
            </w:r>
            <w:r>
              <w:rPr>
                <w:b w:val="1"/>
                <w:bCs w:val="1"/>
                <w:shd w:val="nil" w:color="auto" w:fill="auto"/>
                <w:rtl w:val="0"/>
              </w:rPr>
              <w:t>rulama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LoginScreen, oturum a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  <w:lang w:val="it-IT"/>
              </w:rPr>
              <w:t>ma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  <w:lang w:val="it-IT"/>
              </w:rPr>
              <w:t>lemi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lar. 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ki metin alan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(e-posta ve parola)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eren bir form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erir ve snackbar bildirimleri arac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>yla form do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rulama ve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geri bildirimlerini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netir. Oturum a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  <w:lang w:val="it-IT"/>
              </w:rPr>
              <w:t>ma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lemi AuthService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 ç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ba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b w:val="1"/>
                <w:bCs w:val="1"/>
                <w:shd w:val="nil" w:color="auto" w:fill="auto"/>
                <w:rtl w:val="0"/>
              </w:rPr>
            </w:pPr>
            <w:r>
              <w:rPr>
                <w:b w:val="1"/>
                <w:bCs w:val="1"/>
                <w:rtl w:val="0"/>
              </w:rPr>
              <w:t>LoginScreen S</w:t>
            </w:r>
            <w:r>
              <w:rPr>
                <w:b w:val="1"/>
                <w:bCs w:val="1"/>
                <w:rtl w:val="0"/>
              </w:rPr>
              <w:t>ı</w:t>
            </w:r>
            <w:r>
              <w:rPr>
                <w:b w:val="1"/>
                <w:bCs w:val="1"/>
                <w:rtl w:val="0"/>
              </w:rPr>
              <w:t>n</w:t>
            </w:r>
            <w:r>
              <w:rPr>
                <w:b w:val="1"/>
                <w:bCs w:val="1"/>
                <w:rtl w:val="0"/>
              </w:rPr>
              <w:t>ı</w:t>
            </w:r>
            <w:r>
              <w:rPr>
                <w:b w:val="1"/>
                <w:bCs w:val="1"/>
                <w:rtl w:val="0"/>
              </w:rPr>
              <w:t>f Uygulamas</w:t>
            </w:r>
            <w:r>
              <w:rPr>
                <w:b w:val="1"/>
                <w:bCs w:val="1"/>
                <w:rtl w:val="0"/>
              </w:rPr>
              <w:t>ı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114675" cy="5438774"/>
                  <wp:effectExtent l="0" t="0" r="0" b="0"/>
                  <wp:docPr id="1073741925" name="officeArt object" descr="image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5" name="imagee7.png" descr="imagee7.png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54387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085975" cy="4476750"/>
                  <wp:effectExtent l="0" t="0" r="0" b="0"/>
                  <wp:docPr id="1073741926" name="officeArt object" descr="image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6" name="imagee8.png" descr="imagee8.png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44767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 xml:space="preserve">ekil 77                                                 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 78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uygulamada: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List Paragraph"/>
              <w:numPr>
                <w:ilvl w:val="0"/>
                <w:numId w:val="55"/>
              </w:numPr>
              <w:bidi w:val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de-DE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de-DE"/>
              </w:rPr>
              <w:t xml:space="preserve">Form 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fr-FR"/>
              </w:rPr>
              <w:t>leme: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Oturum 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ma iste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i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nderilmeden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nce e-posta ve parola girdileri do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rulan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 Do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rulama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 olursa,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bir hata mesaj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ile uyar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55"/>
              </w:numPr>
              <w:bidi w:val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Snackbar Bildirimleri: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Oturum 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ma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lemi 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nda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ya oturum 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ma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veya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ığı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gibi geri bildirimler sa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lamak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 bir snackbar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55"/>
              </w:numPr>
              <w:bidi w:val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Rol Tabanl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Yeniden Y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nlendirme: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bir giri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ten sonra, uygulama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a-DK"/>
              </w:rPr>
              <w:t>n rol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s-ES_tradnl"/>
              </w:rPr>
              <w:t>(y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netici,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teri,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an) kontrol eder ve Get.off 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ntemini kullanarak uygun ekrana 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nlendirir. Rol tan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nmazsa, bir hata mesaj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lenir.</w:t>
            </w:r>
          </w:p>
        </w:tc>
      </w:tr>
      <w:tr>
        <w:tblPrEx>
          <w:shd w:val="clear" w:color="auto" w:fill="ced7e7"/>
        </w:tblPrEx>
        <w:trPr>
          <w:trHeight w:val="228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27/08/2024</w:t>
            </w:r>
          </w:p>
        </w:tc>
      </w:tr>
    </w:tbl>
    <w:p>
      <w:pPr>
        <w:pStyle w:val="Gövde"/>
        <w:widowControl w:val="0"/>
        <w:jc w:val="right"/>
        <w:rPr>
          <w:del w:id="166" w:date="2024-10-13T16:29:46Z" w:author="Ahmed Salih"/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44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50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3. Rol Tabanl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shd w:val="nil" w:color="auto" w:fill="auto"/>
                <w:rtl w:val="0"/>
              </w:rPr>
              <w:t>Yeniden Y</w:t>
            </w:r>
            <w:r>
              <w:rPr>
                <w:b w:val="1"/>
                <w:bCs w:val="1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1"/>
                <w:bCs w:val="1"/>
                <w:shd w:val="nil" w:color="auto" w:fill="auto"/>
                <w:rtl w:val="0"/>
              </w:rPr>
              <w:t>nlendirme</w:t>
            </w:r>
          </w:p>
          <w:p>
            <w:pPr>
              <w:pStyle w:val="Gövde"/>
              <w:ind w:left="708" w:firstLine="0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  <w:lang w:val="da-DK"/>
              </w:rPr>
              <w:t xml:space="preserve">revin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nemli par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ndan biri rol tabanl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yeniden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nlendirmenin uygulanmas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da-DK"/>
              </w:rPr>
              <w:t>yd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da-DK"/>
              </w:rPr>
              <w:t>n rol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ne ba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olarak,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daki ekranlardan birine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nlendirilirler:</w:t>
            </w:r>
          </w:p>
          <w:p>
            <w:pPr>
              <w:pStyle w:val="Gövde"/>
              <w:bidi w:val="0"/>
              <w:ind w:left="708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List Paragraph"/>
              <w:numPr>
                <w:ilvl w:val="0"/>
                <w:numId w:val="56"/>
              </w:numPr>
              <w:bidi w:val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Y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netici Ekran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: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neticiler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in.</w:t>
            </w:r>
          </w:p>
          <w:p>
            <w:pPr>
              <w:pStyle w:val="List Paragraph"/>
              <w:numPr>
                <w:ilvl w:val="0"/>
                <w:numId w:val="56"/>
              </w:numPr>
              <w:bidi w:val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TicketsInfoScreen: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 Biletleri 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neten veya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leyen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teriler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in.</w:t>
            </w:r>
          </w:p>
          <w:p>
            <w:pPr>
              <w:pStyle w:val="List Paragraph"/>
              <w:numPr>
                <w:ilvl w:val="0"/>
                <w:numId w:val="56"/>
              </w:numPr>
              <w:bidi w:val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LeaveInfoScreen: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 İ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zin durumlar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neten veya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leyen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anlar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in.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yakla</w:t>
            </w:r>
            <w:r>
              <w:rPr>
                <w:shd w:val="nil" w:color="auto" w:fill="auto"/>
                <w:rtl w:val="0"/>
              </w:rPr>
              <w:t>şı</w:t>
            </w:r>
            <w:r>
              <w:rPr>
                <w:shd w:val="nil" w:color="auto" w:fill="auto"/>
                <w:rtl w:val="0"/>
              </w:rPr>
              <w:t>m, her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 uygulaman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yaln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zca ilgili b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da-DK"/>
              </w:rPr>
              <w:t>ne eri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mesini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layarak hem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venli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hem de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deneyimini 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tirir.</w:t>
            </w:r>
          </w:p>
          <w:p>
            <w:pPr>
              <w:pStyle w:val="Gövde"/>
              <w:bidi w:val="0"/>
              <w:ind w:left="708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Sonu</w:t>
            </w:r>
            <w:r>
              <w:rPr>
                <w:b w:val="1"/>
                <w:bCs w:val="1"/>
                <w:shd w:val="nil" w:color="auto" w:fill="auto"/>
                <w:rtl w:val="0"/>
              </w:rPr>
              <w:t>ç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n, mobil uygulamada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giri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  <w:lang w:val="it-IT"/>
              </w:rPr>
              <w:t>i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levselli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ini uygulad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 ve arka u</w:t>
            </w:r>
            <w:r>
              <w:rPr>
                <w:shd w:val="nil" w:color="auto" w:fill="auto"/>
                <w:rtl w:val="0"/>
              </w:rPr>
              <w:t xml:space="preserve">ç </w:t>
            </w:r>
            <w:r>
              <w:rPr>
                <w:shd w:val="nil" w:color="auto" w:fill="auto"/>
                <w:rtl w:val="0"/>
              </w:rPr>
              <w:t>API ile entegre ettim. Ayr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ca,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sistemdeki rollerine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ekranlara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nlendirecek mant</w:t>
            </w:r>
            <w:r>
              <w:rPr>
                <w:shd w:val="nil" w:color="auto" w:fill="auto"/>
                <w:rtl w:val="0"/>
              </w:rPr>
              <w:t xml:space="preserve">ığı </w:t>
            </w:r>
            <w:r>
              <w:rPr>
                <w:shd w:val="nil" w:color="auto" w:fill="auto"/>
                <w:rtl w:val="0"/>
                <w:lang w:val="nl-NL"/>
              </w:rPr>
              <w:t>geli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tirdim. Bu s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re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  <w:lang w:val="en-US"/>
              </w:rPr>
              <w:t xml:space="preserve">, API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 dikkatli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ele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hatalar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netilmesini ve sorunsuz ve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venli bir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kimlik do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rulama ak</w:t>
            </w:r>
            <w:r>
              <w:rPr>
                <w:shd w:val="nil" w:color="auto" w:fill="auto"/>
                <w:rtl w:val="0"/>
              </w:rPr>
              <w:t xml:space="preserve">ışı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lamak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girdisinin uygun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do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rulanmas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lamay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eriyordu</w:t>
            </w:r>
          </w:p>
          <w:p>
            <w:pPr>
              <w:pStyle w:val="Gövde"/>
              <w:rPr>
                <w:shd w:val="nil" w:color="auto" w:fill="auto"/>
              </w:rPr>
            </w:pP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847850" cy="3895725"/>
                  <wp:effectExtent l="0" t="0" r="0" b="0"/>
                  <wp:docPr id="1073741927" name="officeArt object" descr="image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7" name="imagee9.png" descr="imagee9.png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957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857375" cy="3886200"/>
                  <wp:effectExtent l="0" t="0" r="0" b="0"/>
                  <wp:docPr id="1073741928" name="officeArt object" descr="imageea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8" name="imageea.png" descr="imageea.png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3886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>ekil 79</w:t>
            </w:r>
          </w:p>
          <w:p>
            <w:pPr>
              <w:pStyle w:val="Gövde"/>
            </w:pPr>
            <w:r>
              <w:rPr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27/08/2024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45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80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fr-FR"/>
              </w:rPr>
              <w:t>n 18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Kullan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c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Profil ve 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Çı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k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ış İş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leminin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n 18'in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profilinin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lenmesi ve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 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 xml:space="preserve">ış 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leminin 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zeltilmesi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zerine odaklanm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Bu s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re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te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akademik bir dille a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klanmas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daki gibidir: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Kullan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c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ı 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Profil Bilgilerinin G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:lang w:val="sv-SE"/>
                <w14:textFill>
                  <w14:solidFill>
                    <w14:srgbClr w14:val="000000"/>
                  </w14:solidFill>
                </w14:textFill>
              </w:rPr>
              <w:t>ö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sterilmesi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609850" cy="3390900"/>
                  <wp:effectExtent l="0" t="0" r="0" b="0"/>
                  <wp:docPr id="1073741929" name="officeArt object" descr="imageeb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9" name="imageeb.png" descr="imageeb.png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33909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581150" cy="3409950"/>
                  <wp:effectExtent l="0" t="0" r="0" b="0"/>
                  <wp:docPr id="1073741930" name="officeArt object" descr="imageec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0" name="imageec.png" descr="imageec.png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34099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562100" cy="3390900"/>
                  <wp:effectExtent l="0" t="0" r="0" b="0"/>
                  <wp:docPr id="1073741931" name="officeArt object" descr="imageed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1" name="imageed.png" descr="imageed.png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33909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Ş</w:t>
            </w:r>
            <w:r>
              <w:rPr>
                <w:shd w:val="nil" w:color="auto" w:fill="auto"/>
                <w:rtl w:val="0"/>
              </w:rPr>
              <w:t xml:space="preserve">ekil 80                                                   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 81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profilinin uygulama 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nde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sterilmesi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  <w:lang w:val="en-US"/>
              </w:rPr>
              <w:t>in Padding widget'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bir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pt-PT"/>
              </w:rPr>
              <w:t>sal 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zenleme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Bu 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zenlemenin amac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bilgilerini estetik ve 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zenli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ekranda sunmakt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lk olarak, profil resmi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bir CircleAvatar widget'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profil resmi olup olmamas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durumu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z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fr-FR"/>
              </w:rPr>
              <w:t>ne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narak varsay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bir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rsel atanm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en-US"/>
              </w:rPr>
              <w:t>r (assets/images/user.png). 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er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resmine ait bir veri varsa, bu veri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resim dosyas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olarak ekrana yans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lacakt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Resim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steriminden sonra,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en-US"/>
              </w:rPr>
              <w:t>n ad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soyad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ile birlikte UserController'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kontrol etti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  <w:lang w:val="en-US"/>
              </w:rPr>
              <w:t>i customer.customerName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eri ekrana yazd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Bu,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profiline ili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kin temel bilgilerin do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ru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ekranda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nmesini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lar. Ard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ndan,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yetkili ki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 e-posta adresi ve di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er ileti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 bilgileri yine Text widget'lar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lenmi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tir. Bu bilgiler,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ait olan e-posta, telefon numaras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adres bilgilerini kapsamaktad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Profil 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ait bilgilerin anla</w:t>
            </w:r>
            <w:r>
              <w:rPr>
                <w:shd w:val="nil" w:color="auto" w:fill="auto"/>
                <w:rtl w:val="0"/>
              </w:rPr>
              <w:t>şı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 ve kolay eri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ilebilir olmas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ama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lar.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28/08/2024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46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900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Konu Başlığı 3"/>
              <w:spacing w:before="281" w:after="281"/>
              <w:rPr>
                <w:rFonts w:ascii="Times New Roman" w:cs="Times New Roman" w:hAnsi="Times New Roman" w:eastAsia="Times New Roman"/>
                <w:outline w:val="0"/>
                <w:color w:val="000000"/>
                <w:u w:color="000000"/>
                <w:shd w:val="nil" w:color="auto" w:fill="auto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Çı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k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ış İş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leminin D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zeltilmesi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 uygulamadan 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 xml:space="preserve">ış </w:t>
            </w:r>
            <w:r>
              <w:rPr>
                <w:shd w:val="nil" w:color="auto" w:fill="auto"/>
                <w:rtl w:val="0"/>
              </w:rPr>
              <w:t>yapmas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bir onay penceresi (dialog) tasarlanm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Bu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lem, showDialogfonksiyonu arac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>yla 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tirilmi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 xml:space="preserve">ış 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lemi onay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nmadan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nce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onay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talep edilmi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  <w:lang w:val="en-US"/>
              </w:rPr>
              <w:t>tir. AlertDialog widget'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basit ve anla</w:t>
            </w:r>
            <w:r>
              <w:rPr>
                <w:shd w:val="nil" w:color="auto" w:fill="auto"/>
                <w:rtl w:val="0"/>
              </w:rPr>
              <w:t>şı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 bir uyar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mesaj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verilmi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, iki se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enek sunulmu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tur: 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hd w:val="nil" w:color="auto" w:fill="auto"/>
                <w:rtl w:val="0"/>
              </w:rPr>
              <w:t>ptal</w:t>
            </w:r>
            <w:r>
              <w:rPr>
                <w:shd w:val="nil" w:color="auto" w:fill="auto"/>
                <w:rtl w:val="0"/>
              </w:rPr>
              <w:t xml:space="preserve"> ve </w:t>
            </w:r>
            <w:r>
              <w:rPr>
                <w:b w:val="1"/>
                <w:bCs w:val="1"/>
                <w:shd w:val="nil" w:color="auto" w:fill="auto"/>
                <w:rtl w:val="0"/>
              </w:rPr>
              <w:t>Çı</w:t>
            </w:r>
            <w:r>
              <w:rPr>
                <w:b w:val="1"/>
                <w:bCs w:val="1"/>
                <w:shd w:val="nil" w:color="auto" w:fill="auto"/>
                <w:rtl w:val="0"/>
              </w:rPr>
              <w:t>k</w:t>
            </w:r>
            <w:r>
              <w:rPr>
                <w:b w:val="1"/>
                <w:bCs w:val="1"/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. 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er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 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 xml:space="preserve">ışı </w:t>
            </w:r>
            <w:r>
              <w:rPr>
                <w:shd w:val="nil" w:color="auto" w:fill="auto"/>
                <w:rtl w:val="0"/>
              </w:rPr>
              <w:t>iptal ederse, dialog kapan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 ve 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 xml:space="preserve">ış 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lemi 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tirilmez. Ancak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  <w:lang w:val="ru-RU"/>
              </w:rPr>
              <w:t>"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  <w:lang w:val="ru-RU"/>
              </w:rPr>
              <w:t>" se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ene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ini se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  <w:lang w:val="en-US"/>
              </w:rPr>
              <w:t>erse, userController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erisindeki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verileri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nl-NL"/>
              </w:rPr>
              <w:t>rlan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 ve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profiline dair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 bilgiler temizlenir.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041525" cy="3600201"/>
                  <wp:effectExtent l="0" t="0" r="0" b="0"/>
                  <wp:docPr id="1073741932" name="officeArt object" descr="imagee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2" name="imageee.png" descr="imageee.png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525" cy="36002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486150" cy="1323975"/>
                  <wp:effectExtent l="0" t="0" r="0" b="0"/>
                  <wp:docPr id="1073741933" name="officeArt object" descr="imageef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3" name="imageef.png" descr="imageef.png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3239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                     </w:t>
            </w:r>
            <w:r>
              <w:rPr>
                <w:shd w:val="nil" w:color="auto" w:fill="auto"/>
                <w:rtl w:val="0"/>
              </w:rPr>
              <w:t xml:space="preserve">    Ş</w:t>
            </w:r>
            <w:r>
              <w:rPr>
                <w:shd w:val="nil" w:color="auto" w:fill="auto"/>
                <w:rtl w:val="0"/>
              </w:rPr>
              <w:t xml:space="preserve">ekil 82                                   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 83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Kullan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c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ı 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Verilerinin Temizlenmesi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clearUserData fonksiyonu, 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 xml:space="preserve">ış 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lemi esnas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verilerini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rlamak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Bu fonksiyon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u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 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tirir:</w:t>
            </w:r>
          </w:p>
          <w:p>
            <w:pPr>
              <w:pStyle w:val="List Paragraph"/>
              <w:numPr>
                <w:ilvl w:val="0"/>
                <w:numId w:val="57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n ID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eri 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nl-NL"/>
              </w:rPr>
              <w:t>rlan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r (userId.value = 0).</w:t>
            </w:r>
          </w:p>
          <w:p>
            <w:pPr>
              <w:pStyle w:val="List Paragraph"/>
              <w:numPr>
                <w:ilvl w:val="0"/>
                <w:numId w:val="57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a-DK"/>
              </w:rPr>
              <w:t>ve eri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im jetonu gibi bilgiler temizlenir.</w:t>
            </w:r>
          </w:p>
          <w:p>
            <w:pPr>
              <w:pStyle w:val="List Paragraph"/>
              <w:numPr>
                <w:ilvl w:val="0"/>
                <w:numId w:val="57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ya ait rol 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f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nl-NL"/>
              </w:rPr>
              <w:t>rlan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57"/>
              </w:numPr>
              <w:bidi w:val="0"/>
              <w:spacing w:after="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teri bilgileri, varsay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lan bir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teri objesi (Customer.fromJson(Customer.customerJson)) ile yenilenir.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Bu 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mlar, uygulamada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 oturum verilerini silerek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venli bir 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 xml:space="preserve">ış 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lemi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lar. Ayn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zamanda, oturumdan 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>ışı</w:t>
            </w:r>
            <w:r>
              <w:rPr>
                <w:shd w:val="nil" w:color="auto" w:fill="auto"/>
                <w:rtl w:val="0"/>
              </w:rPr>
              <w:t>n ard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ait hi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bir bilgi sistemde kalmaz, bu da veri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venli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a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ndan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nemli bir uygulamad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28/08/2024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47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760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fr-FR"/>
              </w:rPr>
              <w:t>n 19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Kullan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c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it-IT"/>
              </w:rPr>
              <w:t>Giri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ş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inde M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üş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teri Bilgilerinin Getirilmesi ve Y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netimi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nk</w:t>
            </w:r>
            <w:r>
              <w:rPr>
                <w:shd w:val="nil" w:color="auto" w:fill="auto"/>
                <w:rtl w:val="0"/>
              </w:rPr>
              <w:t>ü 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malar, her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sisteme giri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yaparken kendisine ait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bilgilerinin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netilmesini kapsar.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her biri,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bilgilerine sahip oldu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undan, giri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ilgili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verileri sunucudan getirilir ve uygulama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erisinde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ma haz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 hale getirilir. Bu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lem, getCustomerById(id)fonksiyonunun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yla 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tirilir.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getCustomerById Fonksiyonu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statik fonksiyon, belirli bir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ID'sine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 ilgili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 xml:space="preserve">teri bilgilerini sunucudan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eken bir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levdir. </w:t>
            </w:r>
            <w:r>
              <w:rPr>
                <w:shd w:val="nil" w:color="auto" w:fill="auto"/>
                <w:rtl w:val="0"/>
              </w:rPr>
              <w:t>İş</w:t>
            </w:r>
            <w:r>
              <w:rPr>
                <w:shd w:val="nil" w:color="auto" w:fill="auto"/>
                <w:rtl w:val="0"/>
              </w:rPr>
              <w:t>leyi</w:t>
            </w:r>
            <w:r>
              <w:rPr>
                <w:shd w:val="nil" w:color="auto" w:fill="auto"/>
                <w:rtl w:val="0"/>
              </w:rPr>
              <w:t>ş ş</w:t>
            </w:r>
            <w:r>
              <w:rPr>
                <w:shd w:val="nil" w:color="auto" w:fill="auto"/>
                <w:rtl w:val="0"/>
              </w:rPr>
              <w:t>u 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izler: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429000" cy="3448050"/>
                  <wp:effectExtent l="0" t="0" r="0" b="0"/>
                  <wp:docPr id="1073741934" name="officeArt object" descr="imagef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4" name="imagef0.png" descr="imagef0.png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34480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Ş</w:t>
            </w:r>
            <w:r>
              <w:rPr>
                <w:shd w:val="nil" w:color="auto" w:fill="auto"/>
                <w:rtl w:val="0"/>
              </w:rPr>
              <w:t>ekil 84</w:t>
            </w:r>
          </w:p>
          <w:p>
            <w:pPr>
              <w:pStyle w:val="List Paragraph"/>
              <w:numPr>
                <w:ilvl w:val="0"/>
                <w:numId w:val="58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 xml:space="preserve">HTTP 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ste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: Fonksiyon, http.get metodu ile bir GET iste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 xml:space="preserve">i yapar. 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stek, sunucuya /api/Customer/getByIdendpoint'ine m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terinin ID'si ile birlikte y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nlendirilir. ApiService.buildUriWithQuery fonksiyonu, endpoint</w:t>
            </w:r>
            <w:r>
              <w:rPr>
                <w:rFonts w:ascii="Times New Roman" w:hAnsi="Times New Roman" w:hint="default"/>
                <w:shd w:val="nil" w:color="auto" w:fill="auto"/>
                <w:rtl w:val="1"/>
              </w:rPr>
              <w:t>’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e gerekli sorgu parametresini (ID) ekleyerek do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ru URI'yi olu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turur.</w:t>
            </w:r>
          </w:p>
          <w:p>
            <w:pPr>
              <w:pStyle w:val="List Paragraph"/>
              <w:numPr>
                <w:ilvl w:val="0"/>
                <w:numId w:val="58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Yan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  <w:lang w:val="de-DE"/>
              </w:rPr>
              <w:t>n De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erlendirilmesi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: Sunucudan d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nen yan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 durumu (statusCode) kontrol edilir. 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er yan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 ba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yla gelmi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>se (statusCode: 200), JSON format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ndaki yan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 verisi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lenir.</w:t>
            </w:r>
          </w:p>
          <w:p>
            <w:pPr>
              <w:pStyle w:val="List Paragraph"/>
              <w:numPr>
                <w:ilvl w:val="0"/>
                <w:numId w:val="58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teri Bilgilerinin Ayr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lmas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: Yan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>n success alan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true ise ve data alan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null de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ilse, bu veriler bir Customer nesnesine d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r. Bu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  <w:lang w:val="en-US"/>
              </w:rPr>
              <w:t>lem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in Customer.fromJson(data['data']) metodu kullan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 ve m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teri nesnesi geri d</w:t>
            </w:r>
            <w:r>
              <w:rPr>
                <w:rFonts w:ascii="Times New Roman" w:hAnsi="Times New Roman" w:hint="default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r. Aksi durumda bir hata mesaj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yazd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58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Hata Y</w:t>
            </w:r>
            <w:r>
              <w:rPr>
                <w:rFonts w:ascii="Times New Roman" w:hAnsi="Times New Roman" w:hint="default"/>
                <w:b w:val="1"/>
                <w:bCs w:val="1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hd w:val="nil" w:color="auto" w:fill="auto"/>
                <w:rtl w:val="0"/>
              </w:rPr>
              <w:t>netimi</w:t>
            </w:r>
            <w:r>
              <w:rPr>
                <w:rFonts w:ascii="Times New Roman" w:hAnsi="Times New Roman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er HTTP iste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 ba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z olursa ya da yan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t kodu 200 de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ilse, uygun bir hata mesaj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yazd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r. Ayr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ca, bir istisna (exception) olu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ursa, bu da try-catch blo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u i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inde yakalan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 ve hata g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üğü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ne yazd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hd w:val="nil" w:color="auto" w:fill="auto"/>
                <w:rtl w:val="0"/>
              </w:rPr>
              <w:t>r.</w:t>
            </w:r>
          </w:p>
        </w:tc>
      </w:tr>
      <w:tr>
        <w:tblPrEx>
          <w:shd w:val="clear" w:color="auto" w:fill="ced7e7"/>
        </w:tblPrEx>
        <w:trPr>
          <w:trHeight w:val="276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29/08/2024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48</w:t>
      </w:r>
    </w:p>
    <w:tbl>
      <w:tblPr>
        <w:tblW w:w="1002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32"/>
        <w:gridCol w:w="5397"/>
      </w:tblGrid>
      <w:tr>
        <w:tblPrEx>
          <w:shd w:val="clear" w:color="auto" w:fill="ced7e7"/>
        </w:tblPrEx>
        <w:trPr>
          <w:trHeight w:val="14857" w:hRule="atLeast"/>
        </w:trPr>
        <w:tc>
          <w:tcPr>
            <w:tcW w:type="dxa" w:w="1002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heading 4"/>
              <w:spacing w:before="319" w:after="319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fetchCustomer Fonksiyonu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fetchCustomer fonksiyonu, yukar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da bahsedilen getCustomerById fonksiyonunu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rarak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verisini uygulama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inde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netir. Bu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  <w:lang w:val="da-DK"/>
              </w:rPr>
              <w:t xml:space="preserve">lev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u 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izler:</w:t>
            </w:r>
          </w:p>
          <w:p>
            <w:pPr>
              <w:pStyle w:val="List Paragraph"/>
              <w:numPr>
                <w:ilvl w:val="0"/>
                <w:numId w:val="59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teri Verisinin Al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nmas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: getCustomerById fonksiyonu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larak,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ID'sine kar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 gelen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teri bilgileri 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59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teri Verisinin Saklanmas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a-DK"/>
              </w:rPr>
              <w:t>er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teri verisi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yla 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sa (customer != null), bu veri UserController.customer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kenine atan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 ve b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ylece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teri bilgileri uygulama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erisinde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labilir hale gelir.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a-DK"/>
              </w:rPr>
              <w:t>er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teri bulunamazsa, "Customer not found"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eklinde bir mesaj yazd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UserController S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n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  <w:r>
              <w:rPr>
                <w:b w:val="1"/>
                <w:bCs w:val="1"/>
                <w:shd w:val="nil" w:color="auto" w:fill="auto"/>
                <w:rtl w:val="0"/>
              </w:rPr>
              <w:t>f</w:t>
            </w:r>
            <w:r>
              <w:rPr>
                <w:b w:val="1"/>
                <w:bCs w:val="1"/>
                <w:shd w:val="nil" w:color="auto" w:fill="auto"/>
                <w:rtl w:val="0"/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UserController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ait verilerin (ID,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eri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  <w:lang w:val="nl-NL"/>
              </w:rPr>
              <w:t>im token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rol vb.) ve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bilgilerinin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netildi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bir GetxController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Bu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ba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ca sorumluluklar</w:t>
            </w:r>
            <w:r>
              <w:rPr>
                <w:shd w:val="nil" w:color="auto" w:fill="auto"/>
                <w:rtl w:val="0"/>
              </w:rPr>
              <w:t>ı ş</w:t>
            </w:r>
            <w:r>
              <w:rPr>
                <w:shd w:val="nil" w:color="auto" w:fill="auto"/>
                <w:rtl w:val="0"/>
              </w:rPr>
              <w:t>unlard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r:</w:t>
            </w:r>
          </w:p>
          <w:p>
            <w:pPr>
              <w:pStyle w:val="List Paragraph"/>
              <w:numPr>
                <w:ilvl w:val="0"/>
                <w:numId w:val="60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Kullan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Bilgilerinin Saklanmas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ya ait ID, isim, rol, eri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nl-NL"/>
              </w:rPr>
              <w:t>im token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ve profil resmi gibi bilgiler obs(observable)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kenlerde saklan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 Bu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kenler GetX'in reaktif yap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yla izlenebilir ve herhangi bir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iklik oldu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unda UI otomatik olarak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ncellenir.</w:t>
            </w:r>
          </w:p>
          <w:p>
            <w:pPr>
              <w:pStyle w:val="List Paragraph"/>
              <w:numPr>
                <w:ilvl w:val="0"/>
                <w:numId w:val="60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teri Bilgilerinin Y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netimi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teri bilgileri statik bir Customer nesnesi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erisinde tutulur.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giri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yapt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nda setUserData metodu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 ve ilgili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bilgileri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ra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teri ID'si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zerinden fetchCustomer fonksiyonu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larak 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teri bilgileri 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657475" cy="3438525"/>
                  <wp:effectExtent l="0" t="0" r="0" b="0"/>
                  <wp:docPr id="1073741935" name="officeArt object" descr="imagef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5" name="imagef1.png" descr="imagef1.png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4385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Ş</w:t>
            </w:r>
            <w:r>
              <w:rPr>
                <w:shd w:val="nil" w:color="auto" w:fill="auto"/>
                <w:rtl w:val="0"/>
              </w:rPr>
              <w:t>ekil 85</w:t>
            </w:r>
          </w:p>
        </w:tc>
      </w:tr>
      <w:tr>
        <w:tblPrEx>
          <w:shd w:val="clear" w:color="auto" w:fill="ced7e7"/>
        </w:tblPrEx>
        <w:trPr>
          <w:trHeight w:val="265" w:hRule="atLeast"/>
        </w:trPr>
        <w:tc>
          <w:tcPr>
            <w:tcW w:type="dxa" w:w="46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3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29/08/2024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49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50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heading 4"/>
              <w:spacing w:before="319" w:after="319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Giri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ş 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S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recinde M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üş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teri Bilgilerinin Al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nmas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giri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yaparken her bir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ait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bilgileri olmas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nedeniyle, setUserData fonksiyonu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erisinde CustomerApi.fetchCustomer metodu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ait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verileri 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klenir. Bu s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re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, giri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ait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bilgilerini uygulama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erisinde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labilir k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lar. Bu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da-DK"/>
              </w:rPr>
              <w:t>n rol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de-DE"/>
              </w:rPr>
              <w:t>ne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 sisteme eri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 ve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teriyle ilgili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 yapmas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Sonu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ç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 19'da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lan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giri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yaparken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bilgilerine eri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im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bu bilgilerin uygulama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erisinde do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ru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netilmesi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zerine odaklanm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giri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inde her bir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ya ait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bilgileri, API arac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 xml:space="preserve">yla sunucudan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ekilir ve UserController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 ü</w:t>
            </w:r>
            <w:r>
              <w:rPr>
                <w:shd w:val="nil" w:color="auto" w:fill="auto"/>
                <w:rtl w:val="0"/>
              </w:rPr>
              <w:t>zerinden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netilir. Bu yakla</w:t>
            </w:r>
            <w:r>
              <w:rPr>
                <w:shd w:val="nil" w:color="auto" w:fill="auto"/>
                <w:rtl w:val="0"/>
              </w:rPr>
              <w:t>şı</w:t>
            </w:r>
            <w:r>
              <w:rPr>
                <w:shd w:val="nil" w:color="auto" w:fill="auto"/>
                <w:rtl w:val="0"/>
              </w:rPr>
              <w:t>m, uygulama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erisinde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  <w:lang w:val="en-US"/>
              </w:rPr>
              <w:t>ve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verilerinin ayr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ama ili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kili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netilmesini 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lar ve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deneyimini iyile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tirir.</w:t>
            </w:r>
          </w:p>
          <w:p>
            <w:pPr>
              <w:pStyle w:val="Gövde"/>
            </w:pPr>
            <w:r>
              <w:rPr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>29/08/2024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50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75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fr-FR"/>
              </w:rPr>
              <w:t>n 20 :</w:t>
            </w:r>
          </w:p>
          <w:p>
            <w:pPr>
              <w:pStyle w:val="Gövde"/>
              <w:bidi w:val="0"/>
              <w:ind w:left="0" w:right="0" w:firstLine="0"/>
              <w:jc w:val="center"/>
              <w:rPr>
                <w:sz w:val="28"/>
                <w:szCs w:val="2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TicketAPI ile Admin ve M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üş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>teri Bazl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</w:rPr>
              <w:t xml:space="preserve">ı </w:t>
            </w: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de-DE"/>
              </w:rPr>
              <w:t>Ticket Listeleme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nk</w:t>
            </w:r>
            <w:r>
              <w:rPr>
                <w:shd w:val="nil" w:color="auto" w:fill="auto"/>
                <w:rtl w:val="0"/>
              </w:rPr>
              <w:t>ü 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malar, TicketApi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 ü</w:t>
            </w:r>
            <w:r>
              <w:rPr>
                <w:shd w:val="nil" w:color="auto" w:fill="auto"/>
                <w:rtl w:val="0"/>
              </w:rPr>
              <w:t>zerinden hem admin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genel ticket (destek talebi) listesini getirme, hem de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bazl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ticket verilerini listeleme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lemlerini kapsar. Projede hem adminler hem de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teriler ticket bilgilerine eri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ebildi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inden, iki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metod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ticket verileri sunucudan 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Bunun yan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nda, ticket verilerinin filtrelenmesi ve arama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labilmesi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de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netilir.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TicketAPI S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>TicketApi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, ticket verilerini sunucudan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eken ve bu verileri liste halinde d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ren iki ana metoda sahiptir:</w:t>
            </w:r>
          </w:p>
          <w:p>
            <w:pPr>
              <w:pStyle w:val="heading 5"/>
              <w:bidi w:val="0"/>
              <w:spacing w:before="333" w:after="333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19"/>
                <w:szCs w:val="19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>getList(): Admin Kullan</w:t>
            </w:r>
            <w:r>
              <w:rPr>
                <w:rFonts w:ascii="Times New Roman" w:hAnsi="Times New Roman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19"/>
                <w:szCs w:val="19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>lar i</w:t>
            </w:r>
            <w:r>
              <w:rPr>
                <w:rFonts w:ascii="Times New Roman" w:hAnsi="Times New Roman" w:hint="default"/>
                <w:sz w:val="19"/>
                <w:szCs w:val="19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>in Genel Ticket Listeleme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028950" cy="2019300"/>
                  <wp:effectExtent l="0" t="0" r="0" b="0"/>
                  <wp:docPr id="1073741936" name="officeArt object" descr="imagef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6" name="imagef2.png" descr="imagef2.png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20193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Ş</w:t>
            </w:r>
            <w:r>
              <w:rPr>
                <w:shd w:val="nil" w:color="auto" w:fill="auto"/>
                <w:rtl w:val="0"/>
              </w:rPr>
              <w:t>ekil 86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metod,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m ticket verilerini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ekmek amac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yla admin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 taraf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  <w:r>
              <w:rPr>
                <w:shd w:val="nil" w:color="auto" w:fill="auto"/>
                <w:rtl w:val="0"/>
              </w:rPr>
              <w:t>İş</w:t>
            </w:r>
            <w:r>
              <w:rPr>
                <w:shd w:val="nil" w:color="auto" w:fill="auto"/>
                <w:rtl w:val="0"/>
              </w:rPr>
              <w:t>leyi</w:t>
            </w:r>
            <w:r>
              <w:rPr>
                <w:shd w:val="nil" w:color="auto" w:fill="auto"/>
                <w:rtl w:val="0"/>
              </w:rPr>
              <w:t>ş ş</w:t>
            </w:r>
            <w:r>
              <w:rPr>
                <w:shd w:val="nil" w:color="auto" w:fill="auto"/>
                <w:rtl w:val="0"/>
              </w:rPr>
              <w:t>u 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izler:</w:t>
            </w:r>
          </w:p>
          <w:p>
            <w:pPr>
              <w:pStyle w:val="List Paragraph"/>
              <w:numPr>
                <w:ilvl w:val="0"/>
                <w:numId w:val="61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 xml:space="preserve">HTTP 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ste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Metod, ApiService.get fonksiyonunu kullanarak /api/Ticket/getAll endpoint'ine bir GET iste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i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nderir. Bu istek 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m ticket'lar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geri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ren bir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61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Yan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de-DE"/>
              </w:rPr>
              <w:t>n De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erlendirilmesi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bir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ekilde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nm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se (statusCode 200 ile 299 aras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),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e-DE"/>
              </w:rPr>
              <w:t>i JSON format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nda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mlenir (json.decode(response.body)).</w:t>
            </w:r>
          </w:p>
          <w:p>
            <w:pPr>
              <w:pStyle w:val="List Paragraph"/>
              <w:numPr>
                <w:ilvl w:val="0"/>
                <w:numId w:val="61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Verilerin Ayr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lmas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JSON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data alan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bir List&lt;dynamic&gt; veri yap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na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 Bu liste 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indeki her bir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e, Ticket.fromJson(json) metodu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larak bir Ticket nesnesine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 ve 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m liste data ad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ndaki List&lt;Ticket&gt; tipinde bir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kene atan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61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Hata Y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netimi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 HTTP iste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 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nda bir hata veya istisna meydana gelirse, bu try-catch blo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u ile yakalan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 ve hata mesaj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konsola yazd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spacing w:before="240" w:after="240"/>
              <w:ind w:left="708" w:firstLine="0"/>
            </w:pPr>
            <w:r>
              <w:rPr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02/09/2024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6"/>
          <w:szCs w:val="16"/>
        </w:rPr>
      </w:pPr>
      <w:r>
        <w:rPr>
          <w:sz w:val="16"/>
          <w:szCs w:val="16"/>
          <w:rtl w:val="0"/>
        </w:rPr>
        <w:t>Sayfa No 51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88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heading 5"/>
              <w:spacing w:before="333" w:after="333"/>
              <w:rPr>
                <w:rFonts w:ascii="Times New Roman" w:cs="Times New Roman" w:hAnsi="Times New Roman" w:eastAsia="Times New Roman"/>
                <w:sz w:val="19"/>
                <w:szCs w:val="19"/>
                <w:shd w:val="nil" w:color="auto" w:fill="auto"/>
              </w:rPr>
            </w:pP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  <w:lang w:val="en-US"/>
              </w:rPr>
              <w:t>getAllByCustomer(): M</w:t>
            </w:r>
            <w:r>
              <w:rPr>
                <w:rFonts w:ascii="Times New Roman" w:hAnsi="Times New Roman" w:hint="default"/>
                <w:sz w:val="19"/>
                <w:szCs w:val="19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>teriler i</w:t>
            </w:r>
            <w:r>
              <w:rPr>
                <w:rFonts w:ascii="Times New Roman" w:hAnsi="Times New Roman" w:hint="default"/>
                <w:sz w:val="19"/>
                <w:szCs w:val="19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  <w:lang w:val="de-DE"/>
              </w:rPr>
              <w:t>in Ticket Listeleme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9"/>
                <w:szCs w:val="19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2933700" cy="2200275"/>
                  <wp:effectExtent l="0" t="0" r="0" b="0"/>
                  <wp:docPr id="1073741937" name="officeArt object" descr="imagef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7" name="imagef3.png" descr="imagef3.png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200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123950" cy="2362200"/>
                  <wp:effectExtent l="0" t="0" r="0" b="0"/>
                  <wp:docPr id="1073741938" name="officeArt object" descr="imagef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8" name="imagef4.png" descr="imagef4.png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2362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z w:val="19"/>
                <w:szCs w:val="19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9"/>
                <w:szCs w:val="19"/>
                <w:shd w:val="nil" w:color="auto" w:fill="auto"/>
                <w:rtl w:val="0"/>
              </w:rPr>
              <w:t xml:space="preserve">                                    </w:t>
            </w:r>
            <w:r>
              <w:rPr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sz w:val="19"/>
                <w:szCs w:val="19"/>
                <w:shd w:val="nil" w:color="auto" w:fill="auto"/>
                <w:rtl w:val="0"/>
              </w:rPr>
              <w:t xml:space="preserve">ekil 87                                                      </w:t>
            </w:r>
            <w:r>
              <w:rPr>
                <w:sz w:val="19"/>
                <w:szCs w:val="19"/>
                <w:shd w:val="nil" w:color="auto" w:fill="auto"/>
                <w:rtl w:val="0"/>
              </w:rPr>
              <w:t>Ş</w:t>
            </w:r>
            <w:r>
              <w:rPr>
                <w:sz w:val="19"/>
                <w:szCs w:val="19"/>
                <w:shd w:val="nil" w:color="auto" w:fill="auto"/>
                <w:rtl w:val="0"/>
              </w:rPr>
              <w:t>ekil 88</w:t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3162300" cy="1647825"/>
                  <wp:effectExtent l="0" t="0" r="0" b="0"/>
                  <wp:docPr id="1073741939" name="officeArt object" descr="imagef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9" name="imagef5.png" descr="imagef5.png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16478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Gövde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Ş</w:t>
            </w:r>
            <w:r>
              <w:rPr>
                <w:shd w:val="nil" w:color="auto" w:fill="auto"/>
                <w:rtl w:val="0"/>
              </w:rPr>
              <w:t>ekil 89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Bu metod, belirli bir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 xml:space="preserve">teriye ait ticket verilerini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ekmek amac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yla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bazl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  <w:lang w:val="de-DE"/>
              </w:rPr>
              <w:t>ticket listeleme s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reci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u ad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izler:</w:t>
            </w:r>
          </w:p>
          <w:p>
            <w:pPr>
              <w:pStyle w:val="List Paragraph"/>
              <w:numPr>
                <w:ilvl w:val="0"/>
                <w:numId w:val="62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  <w:lang w:val="en-US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URI Olu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turma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Metod, ApiService.buildUriWithQuery fonksiyonunu kullanarak, customerId sorgu parametresi ile birlikte /api/Ticket/getAllByCustomer endpoint'ine bir GET iste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it-IT"/>
              </w:rPr>
              <w:t>i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nderir.</w:t>
            </w:r>
          </w:p>
          <w:p>
            <w:pPr>
              <w:pStyle w:val="List Paragraph"/>
              <w:numPr>
                <w:ilvl w:val="0"/>
                <w:numId w:val="62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Yan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  <w:lang w:val="de-DE"/>
              </w:rPr>
              <w:t>n De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erlendirilmesi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de-DE"/>
              </w:rPr>
              <w:t>: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ysa (statusCode: 200), JSON format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ndaki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t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çö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z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mlenir ve success alan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kontrol edilir.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oldu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u (success == true) ve verilerin bulundu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u (data != null) durumda, ticket verileri al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62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Verilerin Ayr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lmas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data alan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 xml:space="preserve">ndaki her bir 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 yine Ticket.fromJson(json) metodu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larak bir Ticket nesnesine 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 ve tickets adl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listeye eklenir. 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er yan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 olumsuzsa, hata mesaj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konsola yazd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62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Hata Y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netimi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: Metod, olas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istisnalar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da try-catch blo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unda yakalayarak, hatay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konsola yazd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heading 4"/>
              <w:bidi w:val="0"/>
              <w:spacing w:before="319" w:after="319"/>
              <w:ind w:left="0" w:right="0" w:firstLine="0"/>
              <w:jc w:val="left"/>
              <w:rPr>
                <w:rFonts w:ascii="Times New Roman" w:cs="Times New Roman" w:hAnsi="Times New Roman" w:eastAsia="Times New Roman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:lang w:val="en-US"/>
                <w14:textFill>
                  <w14:solidFill>
                    <w14:srgbClr w14:val="000000"/>
                  </w14:solidFill>
                </w14:textFill>
              </w:rPr>
              <w:t>TicketsInfoScreen S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f</w:t>
            </w:r>
            <w:r>
              <w:rPr>
                <w:rFonts w:ascii="Times New Roman" w:hAnsi="Times New Roman" w:hint="default"/>
                <w:b w:val="1"/>
                <w:bCs w:val="1"/>
                <w:i w:val="1"/>
                <w:iCs w:val="1"/>
                <w:outline w:val="0"/>
                <w:color w:val="000000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>TicketsInfoScreen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nde ticket bilgilerini listeleyen bir ekrand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Bu ekran, getAllByCustomerfonksiyonu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zerinden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bazl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ticket listesini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eker ve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sterir.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lar, ticket listesine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z atabilir, arama yapabilir ve ticket'lar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belirli kriterlere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re filtreleyebilir.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02/09/2024</w:t>
            </w:r>
          </w:p>
        </w:tc>
      </w:tr>
    </w:tbl>
    <w:p>
      <w:pPr>
        <w:pStyle w:val="Gövde"/>
        <w:widowControl w:val="0"/>
        <w:jc w:val="right"/>
        <w:rPr>
          <w:sz w:val="16"/>
          <w:szCs w:val="16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p>
      <w:pPr>
        <w:pStyle w:val="Gövde"/>
        <w:jc w:val="right"/>
        <w:rPr>
          <w:sz w:val="18"/>
          <w:szCs w:val="18"/>
        </w:rPr>
      </w:pPr>
      <w:r>
        <w:rPr>
          <w:sz w:val="16"/>
          <w:szCs w:val="16"/>
          <w:rtl w:val="0"/>
        </w:rPr>
        <w:t>Sayfa No 52</w:t>
      </w:r>
    </w:p>
    <w:tbl>
      <w:tblPr>
        <w:tblW w:w="101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88"/>
        <w:gridCol w:w="5462"/>
      </w:tblGrid>
      <w:tr>
        <w:tblPrEx>
          <w:shd w:val="clear" w:color="auto" w:fill="ced7e7"/>
        </w:tblPrEx>
        <w:trPr>
          <w:trHeight w:val="14858" w:hRule="atLeast"/>
        </w:trPr>
        <w:tc>
          <w:tcPr>
            <w:tcW w:type="dxa" w:w="1015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heading 5"/>
              <w:spacing w:before="333" w:after="333"/>
              <w:rPr>
                <w:rFonts w:ascii="Times New Roman" w:cs="Times New Roman" w:hAnsi="Times New Roman" w:eastAsia="Times New Roman"/>
                <w:sz w:val="19"/>
                <w:szCs w:val="19"/>
                <w:shd w:val="nil" w:color="auto" w:fill="auto"/>
              </w:rPr>
            </w:pP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>Arama ve Filtreleme</w:t>
            </w:r>
          </w:p>
          <w:p>
            <w:pPr>
              <w:pStyle w:val="List Paragraph"/>
              <w:numPr>
                <w:ilvl w:val="0"/>
                <w:numId w:val="6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Arama Kutusu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: _searchController adl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bir TextEditingController nesnesi,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 ticket'lar aras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nda arama yapmas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lar.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arama yapt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nda _isSearching durumu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ncellenir ve bu durum ekrana yans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63"/>
              </w:numPr>
              <w:bidi w:val="0"/>
              <w:spacing w:before="240" w:after="240"/>
              <w:ind w:right="0"/>
              <w:jc w:val="left"/>
              <w:rPr>
                <w:rFonts w:ascii="Times New Roman" w:hAnsi="Times New Roman"/>
                <w:sz w:val="24"/>
                <w:szCs w:val="24"/>
                <w:rtl w:val="0"/>
              </w:rPr>
            </w:pP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G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b w:val="1"/>
                <w:bCs w:val="1"/>
                <w:sz w:val="24"/>
                <w:szCs w:val="24"/>
                <w:shd w:val="nil" w:color="auto" w:fill="auto"/>
                <w:rtl w:val="0"/>
              </w:rPr>
              <w:t>m ve Durum Filtreleme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: _selectedView ve _selectedStatusFilter de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kenleri, kullan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c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  <w:lang w:val="en-US"/>
              </w:rPr>
              <w:t>n ticket'lar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liste veya ba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ka bir formatta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rmesini ve durumlar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na g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re filtreleme yapmas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sa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lar. open, in_progress, ve closed gibi ticket durumlar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_statuses listesinde saklan</w:t>
            </w:r>
            <w:r>
              <w:rPr>
                <w:rFonts w:ascii="Times New Roman" w:hAnsi="Times New Roman" w:hint="default"/>
                <w:sz w:val="24"/>
                <w:szCs w:val="24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24"/>
                <w:szCs w:val="24"/>
                <w:shd w:val="nil" w:color="auto" w:fill="auto"/>
                <w:rtl w:val="0"/>
              </w:rPr>
              <w:t>r.</w:t>
            </w:r>
          </w:p>
          <w:p>
            <w:pPr>
              <w:pStyle w:val="heading 5"/>
              <w:bidi w:val="0"/>
              <w:spacing w:before="333" w:after="333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19"/>
                <w:szCs w:val="19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sz w:val="19"/>
                <w:szCs w:val="19"/>
                <w:shd w:val="nil" w:color="auto" w:fill="auto"/>
                <w:rtl w:val="0"/>
              </w:rPr>
              <w:t>üş</w:t>
            </w: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>teri Bazl</w:t>
            </w:r>
            <w:r>
              <w:rPr>
                <w:rFonts w:ascii="Times New Roman" w:hAnsi="Times New Roman" w:hint="default"/>
                <w:sz w:val="19"/>
                <w:szCs w:val="19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 xml:space="preserve">Ticket Verisinin </w:t>
            </w:r>
            <w:r>
              <w:rPr>
                <w:rFonts w:ascii="Times New Roman" w:hAnsi="Times New Roman" w:hint="default"/>
                <w:sz w:val="19"/>
                <w:szCs w:val="19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9"/>
                <w:szCs w:val="19"/>
                <w:shd w:val="nil" w:color="auto" w:fill="auto"/>
                <w:rtl w:val="0"/>
              </w:rPr>
              <w:t>ekilmesi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fetchLastTickets() metodu,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giri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yapt</w:t>
            </w:r>
            <w:r>
              <w:rPr>
                <w:shd w:val="nil" w:color="auto" w:fill="auto"/>
                <w:rtl w:val="0"/>
              </w:rPr>
              <w:t>ığı</w:t>
            </w:r>
            <w:r>
              <w:rPr>
                <w:shd w:val="nil" w:color="auto" w:fill="auto"/>
                <w:rtl w:val="0"/>
              </w:rPr>
              <w:t>nda veya ekran 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klendi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inde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bazl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ticket verilerini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eker. Bu fonksiyon, TicketApi.getAllByCustomer() metodunu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rarak, o anki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ID'siyle ili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kili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en-US"/>
              </w:rPr>
              <w:t>m ticket'lar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getirir ve lastTickets listesine atar. Bu liste daha sonra ekranda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sterilir.</w:t>
            </w:r>
          </w:p>
          <w:p>
            <w:pPr>
              <w:pStyle w:val="Konu Başlığı 3"/>
              <w:bidi w:val="0"/>
              <w:spacing w:before="281" w:after="281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Sonu</w:t>
            </w:r>
            <w:r>
              <w:rPr>
                <w:rFonts w:ascii="Times New Roman" w:hAnsi="Times New Roman" w:hint="default"/>
                <w:b w:val="1"/>
                <w:bCs w:val="1"/>
                <w:outline w:val="0"/>
                <w:color w:val="000000"/>
                <w:sz w:val="28"/>
                <w:szCs w:val="2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ç</w:t>
            </w:r>
          </w:p>
          <w:p>
            <w:pPr>
              <w:pStyle w:val="Gövde"/>
              <w:bidi w:val="0"/>
              <w:spacing w:before="240" w:after="24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 20'de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lan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malar, ticket verilerinin hem admin hem de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bazl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olarak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ekilmesi ve uygulama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inde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sterilmesi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zerine odaklanm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it-IT"/>
              </w:rPr>
              <w:t>r. TicketApi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genel ticket listesi ve m</w:t>
            </w:r>
            <w:r>
              <w:rPr>
                <w:shd w:val="nil" w:color="auto" w:fill="auto"/>
                <w:rtl w:val="0"/>
              </w:rPr>
              <w:t>üş</w:t>
            </w:r>
            <w:r>
              <w:rPr>
                <w:shd w:val="nil" w:color="auto" w:fill="auto"/>
                <w:rtl w:val="0"/>
              </w:rPr>
              <w:t>teri bazl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ticket verilerini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ekmek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iki ayr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metot sunar. Ayr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en-US"/>
              </w:rPr>
              <w:t>ca, TicketsInfoScreen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f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ile bu verilerin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aray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nde arama ve filtreleme se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enekleriyle birlikte sunulmas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4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Tarih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yeri Amirinin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mzas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</w:p>
        </w:tc>
        <w:tc>
          <w:tcPr>
            <w:tcW w:type="dxa" w:w="54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Gövde"/>
            </w:pPr>
            <w:r>
              <w:rPr>
                <w:sz w:val="18"/>
                <w:szCs w:val="18"/>
                <w:shd w:val="nil" w:color="auto" w:fill="auto"/>
                <w:rtl w:val="0"/>
              </w:rPr>
              <w:t>02/09/2024</w:t>
            </w:r>
          </w:p>
        </w:tc>
      </w:tr>
    </w:tbl>
    <w:p>
      <w:pPr>
        <w:pStyle w:val="Gövde"/>
        <w:widowControl w:val="0"/>
        <w:jc w:val="right"/>
        <w:rPr>
          <w:sz w:val="18"/>
          <w:szCs w:val="18"/>
        </w:rPr>
      </w:pPr>
    </w:p>
    <w:p>
      <w:pPr>
        <w:pStyle w:val="Gövde"/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jc w:val="center"/>
        <w:rPr>
          <w:i w:val="1"/>
          <w:iCs w:val="1"/>
          <w:sz w:val="16"/>
          <w:szCs w:val="16"/>
        </w:rPr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</w:p>
    <w:tbl>
      <w:tblPr>
        <w:tblW w:w="10915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915"/>
      </w:tblGrid>
      <w:tr>
        <w:tblPrEx>
          <w:shd w:val="clear" w:color="auto" w:fill="ced7e7"/>
        </w:tblPrEx>
        <w:trPr>
          <w:trHeight w:val="15970" w:hRule="atLeast"/>
        </w:trPr>
        <w:tc>
          <w:tcPr>
            <w:tcW w:type="dxa" w:w="1091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Gövde"/>
              <w:tabs>
                <w:tab w:val="left" w:pos="6254"/>
              </w:tabs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Başlık #1"/>
              <w:keepNext w:val="1"/>
              <w:keepLines w:val="1"/>
              <w:shd w:val="clear" w:color="auto" w:fill="auto"/>
              <w:bidi w:val="0"/>
              <w:spacing w:after="108" w:line="180" w:lineRule="exact"/>
              <w:ind w:left="0" w:right="0" w:firstLine="0"/>
              <w:jc w:val="center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de-DE"/>
              </w:rPr>
              <w:t>STAJ DEFTER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  <w:lang w:val="de-DE"/>
              </w:rPr>
              <w:t>N DOLDURULMASINDA VE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  <w:lang w:val="de-DE"/>
              </w:rPr>
              <w:t>ERLEND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  <w:lang w:val="pt-PT"/>
              </w:rPr>
              <w:t>LMES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  <w:lang w:val="es-ES_tradnl"/>
              </w:rPr>
              <w:t>NDE D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KKAT ED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  <w:lang w:val="de-DE"/>
              </w:rPr>
              <w:t xml:space="preserve">LECEK GENEL 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  <w:lang w:val="de-DE"/>
              </w:rPr>
              <w:t>LKELER</w:t>
            </w:r>
          </w:p>
          <w:p>
            <w:pPr>
              <w:pStyle w:val="Gövde metni (2)"/>
              <w:numPr>
                <w:ilvl w:val="0"/>
                <w:numId w:val="64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Staj defteri B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m taraf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ndan aksi belirtilmedi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</w:rPr>
              <w:t>i s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  <w:lang w:val="es-ES_tradnl"/>
              </w:rPr>
              <w:t>rece m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rekkepli/t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kenmez kalemle ya da antet yap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s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korunarak bilgisayar </w:t>
            </w:r>
            <w:r>
              <w:rPr>
                <w:b w:val="0"/>
                <w:bCs w:val="0"/>
                <w:shd w:val="nil" w:color="auto" w:fill="auto"/>
                <w:rtl w:val="0"/>
              </w:rPr>
              <w:t>çı</w:t>
            </w:r>
            <w:r>
              <w:rPr>
                <w:b w:val="0"/>
                <w:bCs w:val="0"/>
                <w:shd w:val="nil" w:color="auto" w:fill="auto"/>
                <w:rtl w:val="0"/>
              </w:rPr>
              <w:t>kt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s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narak doldurulabilir.</w:t>
            </w:r>
          </w:p>
          <w:p>
            <w:pPr>
              <w:pStyle w:val="Gövde metni (2)"/>
              <w:numPr>
                <w:ilvl w:val="0"/>
                <w:numId w:val="64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Defterdeki bilgiler okunakl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yaz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lmal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, kullan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lacak 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ekil, tablo veya foto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</w:rPr>
              <w:t>raflardan defter sayfalar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a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mayanlar ilgili b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me konulmal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; sayfa yaz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m alan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a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anlar uygun boyutta katlan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p ek olarak verilmelidir. Bu ekler metin i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indeki de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</w:rPr>
              <w:t>inme 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ras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na g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  <w:lang w:val="da-DK"/>
              </w:rPr>
              <w:t>re "EK.l, EK.2 ..." bi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iminde numaraland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lm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olmal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d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r.  </w:t>
            </w:r>
          </w:p>
          <w:p>
            <w:pPr>
              <w:pStyle w:val="Gövde metni (2)"/>
              <w:numPr>
                <w:ilvl w:val="0"/>
                <w:numId w:val="64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ış</w:t>
            </w:r>
            <w:r>
              <w:rPr>
                <w:b w:val="0"/>
                <w:bCs w:val="0"/>
                <w:shd w:val="nil" w:color="auto" w:fill="auto"/>
                <w:rtl w:val="0"/>
              </w:rPr>
              <w:t>ma yap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lan laboratuvar veya fabrikalara ili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kin yerle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im planlar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verilmelidir. 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ışı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lan makine, cihaz ve 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>çü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m aletlerinin 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zellikleri ile temel 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ış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ma prensipleri belirtilmelidir. </w:t>
            </w:r>
          </w:p>
          <w:p>
            <w:pPr>
              <w:pStyle w:val="Gövde metni (2)"/>
              <w:numPr>
                <w:ilvl w:val="0"/>
                <w:numId w:val="64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Sadece kitap, bro</w:t>
            </w:r>
            <w:r>
              <w:rPr>
                <w:b w:val="0"/>
                <w:bCs w:val="0"/>
                <w:shd w:val="nil" w:color="auto" w:fill="auto"/>
                <w:rtl w:val="0"/>
              </w:rPr>
              <w:t>şü</w:t>
            </w:r>
            <w:r>
              <w:rPr>
                <w:b w:val="0"/>
                <w:bCs w:val="0"/>
                <w:shd w:val="nil" w:color="auto" w:fill="auto"/>
                <w:rtl w:val="0"/>
              </w:rPr>
              <w:t>r gibi bas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kaynaklardan aktar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lan bilgi ve 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ekilleri i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eren defterler de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</w:rPr>
              <w:t>erlendirilmeyecektir. Bas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kaynaklardan 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nm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bilgi ve belgelere (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ekil ve foto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</w:rPr>
              <w:t>raf gibi) mutlaka referans g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sterilmelidir.</w:t>
            </w:r>
          </w:p>
          <w:p>
            <w:pPr>
              <w:pStyle w:val="Gövde metni (2)"/>
              <w:numPr>
                <w:ilvl w:val="0"/>
                <w:numId w:val="64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Ayn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yerinde staj yapan </w:t>
            </w:r>
            <w:r>
              <w:rPr>
                <w:b w:val="0"/>
                <w:bCs w:val="0"/>
                <w:shd w:val="nil" w:color="auto" w:fill="auto"/>
                <w:rtl w:val="0"/>
              </w:rPr>
              <w:t>öğ</w:t>
            </w:r>
            <w:r>
              <w:rPr>
                <w:b w:val="0"/>
                <w:bCs w:val="0"/>
                <w:shd w:val="nil" w:color="auto" w:fill="auto"/>
                <w:rtl w:val="0"/>
              </w:rPr>
              <w:t>renciler ayn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bilgi ve kaynaklardan yararlanm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olabilir. Ancak bu durum, defterlerin birbirinin ayn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s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veya 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ok benzeri olmas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gerektirmez. Defterler bi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im ve i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erik bak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m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ndan 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zg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n olmal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d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r.</w:t>
            </w:r>
          </w:p>
          <w:p>
            <w:pPr>
              <w:pStyle w:val="Gövde metni (2)"/>
              <w:numPr>
                <w:ilvl w:val="0"/>
                <w:numId w:val="64"/>
              </w:numPr>
              <w:shd w:val="clear" w:color="auto" w:fill="auto"/>
              <w:bidi w:val="0"/>
              <w:spacing w:after="0" w:line="180" w:lineRule="exact"/>
              <w:ind w:right="0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Belirtilen yerlerinde 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yeri sorumlusunun onay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bulunmayan defterler de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erlendirilemez. </w:t>
            </w:r>
          </w:p>
          <w:p>
            <w:pPr>
              <w:pStyle w:val="Gövde metni"/>
              <w:numPr>
                <w:ilvl w:val="0"/>
                <w:numId w:val="66"/>
              </w:numPr>
              <w:shd w:val="clear" w:color="auto" w:fill="auto"/>
              <w:bidi w:val="0"/>
              <w:spacing w:before="0" w:after="0" w:line="240" w:lineRule="auto"/>
              <w:ind w:right="283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Staj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nergesinde belirtilen zorunlu nedenlerle iki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alandaki staj ayn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nemde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sa, her alan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in ayr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defter doldurulmal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"/>
              <w:numPr>
                <w:ilvl w:val="0"/>
                <w:numId w:val="67"/>
              </w:numPr>
              <w:shd w:val="clear" w:color="auto" w:fill="auto"/>
              <w:bidi w:val="0"/>
              <w:spacing w:before="0" w:after="0" w:line="180" w:lineRule="exact"/>
              <w:ind w:right="283"/>
              <w:jc w:val="both"/>
              <w:rPr>
                <w:sz w:val="18"/>
                <w:szCs w:val="18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Uygulama bitiminde staj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olan kurum taraf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ndan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nderilmesi gereken de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erlendirme formunun b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me ula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ndan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renci sorumludur.</w:t>
            </w:r>
          </w:p>
          <w:p>
            <w:pPr>
              <w:pStyle w:val="Gövde metni"/>
              <w:numPr>
                <w:ilvl w:val="0"/>
                <w:numId w:val="68"/>
              </w:numPr>
              <w:shd w:val="clear" w:color="auto" w:fill="auto"/>
              <w:bidi w:val="0"/>
              <w:spacing w:before="0" w:after="0" w:line="180" w:lineRule="exact"/>
              <w:ind w:right="283"/>
              <w:jc w:val="both"/>
              <w:rPr>
                <w:sz w:val="18"/>
                <w:szCs w:val="18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renci, yapt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ığı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staj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j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ri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nde sunacak;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sunum ve staj belgeleri birlikte de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erlendirilerek staj kabul edilecek veya edilmeyecektir.</w:t>
            </w:r>
          </w:p>
          <w:p>
            <w:pPr>
              <w:pStyle w:val="Gövde metni"/>
              <w:numPr>
                <w:ilvl w:val="0"/>
                <w:numId w:val="68"/>
              </w:numPr>
              <w:shd w:val="clear" w:color="auto" w:fill="auto"/>
              <w:bidi w:val="0"/>
              <w:spacing w:before="0" w:after="0" w:line="180" w:lineRule="exact"/>
              <w:ind w:right="283"/>
              <w:jc w:val="both"/>
              <w:rPr>
                <w:sz w:val="18"/>
                <w:szCs w:val="18"/>
                <w:rtl w:val="0"/>
                <w:lang w:val="da-DK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da-DK"/>
              </w:rPr>
              <w:t>Her B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stajlarda dikkat edilmesi gereken konularla ilgili istedikleri di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er hususlar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 maddeler halinde verilmi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tir.</w:t>
            </w:r>
          </w:p>
          <w:p>
            <w:pPr>
              <w:pStyle w:val="Gövde metni (2)"/>
              <w:shd w:val="clear" w:color="auto" w:fill="auto"/>
              <w:spacing w:after="0" w:line="180" w:lineRule="exact"/>
              <w:jc w:val="both"/>
              <w:rPr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bidi w:val="0"/>
              <w:spacing w:after="0" w:line="180" w:lineRule="exact"/>
              <w:ind w:left="0" w:right="284" w:firstLine="0"/>
              <w:jc w:val="both"/>
              <w:rPr>
                <w:b w:val="0"/>
                <w:bCs w:val="0"/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B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LG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hd w:val="nil" w:color="auto" w:fill="auto"/>
                <w:rtl w:val="0"/>
              </w:rPr>
              <w:t>SAYAR M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HEND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hd w:val="nil" w:color="auto" w:fill="auto"/>
                <w:rtl w:val="0"/>
              </w:rPr>
              <w:t>SL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İĞİ </w:t>
            </w:r>
            <w:r>
              <w:rPr>
                <w:b w:val="1"/>
                <w:bCs w:val="1"/>
                <w:shd w:val="nil" w:color="auto" w:fill="auto"/>
                <w:rtl w:val="0"/>
              </w:rPr>
              <w:t>B</w:t>
            </w:r>
            <w:r>
              <w:rPr>
                <w:b w:val="1"/>
                <w:bCs w:val="1"/>
                <w:shd w:val="nil" w:color="auto" w:fill="auto"/>
                <w:rtl w:val="0"/>
              </w:rPr>
              <w:t>Ö</w:t>
            </w:r>
            <w:r>
              <w:rPr>
                <w:b w:val="1"/>
                <w:bCs w:val="1"/>
                <w:shd w:val="nil" w:color="auto" w:fill="auto"/>
                <w:rtl w:val="0"/>
              </w:rPr>
              <w:t>L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</w:rPr>
              <w:t>M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Gövde metni (2)"/>
              <w:numPr>
                <w:ilvl w:val="0"/>
                <w:numId w:val="69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Öğ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rencilerin mezun olmadan 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nce her biri en az 20 i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g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ü </w:t>
            </w:r>
            <w:r>
              <w:rPr>
                <w:b w:val="0"/>
                <w:bCs w:val="0"/>
                <w:shd w:val="nil" w:color="auto" w:fill="auto"/>
                <w:rtl w:val="0"/>
              </w:rPr>
              <w:t>olan iki staj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tamamlamalar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gerekmektedir. 20 g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nl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k staj bir defada tamamlan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 (2)"/>
              <w:numPr>
                <w:ilvl w:val="0"/>
                <w:numId w:val="70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Öğ</w:t>
            </w:r>
            <w:r>
              <w:rPr>
                <w:b w:val="0"/>
                <w:bCs w:val="0"/>
                <w:shd w:val="nil" w:color="auto" w:fill="auto"/>
                <w:rtl w:val="0"/>
              </w:rPr>
              <w:t>renci staj yapmak istedi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i yeri Staj komisyonuna 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nerir ve komisyon onay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r. Komisyon taraf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ndan onaylanmam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veya ge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erli mazereti olmaks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z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 staj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eksik b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rakan </w:t>
            </w:r>
            <w:r>
              <w:rPr>
                <w:b w:val="0"/>
                <w:bCs w:val="0"/>
                <w:shd w:val="nil" w:color="auto" w:fill="auto"/>
                <w:rtl w:val="0"/>
              </w:rPr>
              <w:t>öğ</w:t>
            </w:r>
            <w:r>
              <w:rPr>
                <w:b w:val="0"/>
                <w:bCs w:val="0"/>
                <w:shd w:val="nil" w:color="auto" w:fill="auto"/>
                <w:rtl w:val="0"/>
              </w:rPr>
              <w:t>rencinin staj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ge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ersiz say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r.</w:t>
            </w:r>
          </w:p>
          <w:p>
            <w:pPr>
              <w:pStyle w:val="Gövde metni (2)"/>
              <w:numPr>
                <w:ilvl w:val="0"/>
                <w:numId w:val="70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Staj yap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lan Kurum/Kurulu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ta en az bir Bilgisayar M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hendisi olmal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d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 (2)"/>
              <w:numPr>
                <w:ilvl w:val="0"/>
                <w:numId w:val="70"/>
              </w:numPr>
              <w:shd w:val="clear" w:color="auto" w:fill="auto"/>
              <w:bidi w:val="0"/>
              <w:spacing w:after="0" w:line="240" w:lineRule="auto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Staj defteri, staj program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na ve staj kurallar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na uygun olarak, elle yaz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lacakt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r. Her bir staj g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ü </w:t>
            </w:r>
            <w:r>
              <w:rPr>
                <w:b w:val="0"/>
                <w:bCs w:val="0"/>
                <w:shd w:val="nil" w:color="auto" w:fill="auto"/>
                <w:rtl w:val="0"/>
              </w:rPr>
              <w:t>i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in en az bir sayfa olmak 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zere toplamda en az 20 sayfa yaz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lmal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d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 (2)"/>
              <w:numPr>
                <w:ilvl w:val="0"/>
                <w:numId w:val="70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Staj s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resince yap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lan uygulama ve pratikler staj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 yap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ld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ığı 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kurumun 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ış</w:t>
            </w:r>
            <w:r>
              <w:rPr>
                <w:b w:val="0"/>
                <w:bCs w:val="0"/>
                <w:shd w:val="nil" w:color="auto" w:fill="auto"/>
                <w:rtl w:val="0"/>
              </w:rPr>
              <w:t>ma alan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ndan olacakt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 (2)"/>
              <w:numPr>
                <w:ilvl w:val="0"/>
                <w:numId w:val="70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Staj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s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resince </w:t>
            </w:r>
            <w:r>
              <w:rPr>
                <w:b w:val="0"/>
                <w:bCs w:val="0"/>
                <w:shd w:val="nil" w:color="auto" w:fill="auto"/>
                <w:rtl w:val="0"/>
              </w:rPr>
              <w:t>öğ</w:t>
            </w:r>
            <w:r>
              <w:rPr>
                <w:b w:val="0"/>
                <w:bCs w:val="0"/>
                <w:shd w:val="nil" w:color="auto" w:fill="auto"/>
                <w:rtl w:val="0"/>
              </w:rPr>
              <w:t>rencilerin staja devam edip etmedikleri staj komisyonunca ilgili kurumlar aranarak kontrol edilecektir. Staja devam etmeyen veya staj raporu uygun g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r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lmeyen </w:t>
            </w:r>
            <w:r>
              <w:rPr>
                <w:b w:val="0"/>
                <w:bCs w:val="0"/>
                <w:shd w:val="nil" w:color="auto" w:fill="auto"/>
                <w:rtl w:val="0"/>
              </w:rPr>
              <w:t>öğ</w:t>
            </w:r>
            <w:r>
              <w:rPr>
                <w:b w:val="0"/>
                <w:bCs w:val="0"/>
                <w:shd w:val="nil" w:color="auto" w:fill="auto"/>
                <w:rtl w:val="0"/>
              </w:rPr>
              <w:t>rencilerin stajlar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ge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ersiz say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lacakt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 (2)"/>
              <w:numPr>
                <w:ilvl w:val="0"/>
                <w:numId w:val="70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Öğ</w:t>
            </w:r>
            <w:r>
              <w:rPr>
                <w:b w:val="0"/>
                <w:bCs w:val="0"/>
                <w:shd w:val="nil" w:color="auto" w:fill="auto"/>
                <w:rtl w:val="0"/>
              </w:rPr>
              <w:t>renciler ayn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kurumda ve ayn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zaman dilimleri aras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nda staj yapm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olsalar ve ayn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projede 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ış</w:t>
            </w:r>
            <w:r>
              <w:rPr>
                <w:b w:val="0"/>
                <w:bCs w:val="0"/>
                <w:shd w:val="nil" w:color="auto" w:fill="auto"/>
                <w:rtl w:val="0"/>
              </w:rPr>
              <w:t>m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olsalar bile defterleri farkl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olmak zorundad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r. Aksi durumda ilgili </w:t>
            </w:r>
            <w:r>
              <w:rPr>
                <w:b w:val="0"/>
                <w:bCs w:val="0"/>
                <w:shd w:val="nil" w:color="auto" w:fill="auto"/>
                <w:rtl w:val="0"/>
              </w:rPr>
              <w:t>öğ</w:t>
            </w:r>
            <w:r>
              <w:rPr>
                <w:b w:val="0"/>
                <w:bCs w:val="0"/>
                <w:shd w:val="nil" w:color="auto" w:fill="auto"/>
                <w:rtl w:val="0"/>
              </w:rPr>
              <w:t>rencilerin stajlar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ge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ersiz say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 (2)"/>
              <w:numPr>
                <w:ilvl w:val="0"/>
                <w:numId w:val="70"/>
              </w:numPr>
              <w:shd w:val="clear" w:color="auto" w:fill="auto"/>
              <w:bidi w:val="0"/>
              <w:spacing w:after="0" w:line="180" w:lineRule="exact"/>
              <w:ind w:right="283"/>
              <w:jc w:val="both"/>
              <w:rPr>
                <w:b w:val="0"/>
                <w:bCs w:val="0"/>
                <w:rtl w:val="0"/>
              </w:rPr>
            </w:pPr>
            <w:r>
              <w:rPr>
                <w:b w:val="0"/>
                <w:bCs w:val="0"/>
                <w:shd w:val="nil" w:color="auto" w:fill="auto"/>
                <w:rtl w:val="0"/>
              </w:rPr>
              <w:t>Staj yap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labilecek alanlar ve staj ile ilgili di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</w:rPr>
              <w:t>er detaylar b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m staj komisyonunca b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m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n web sayfas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ndan ilan edilmektedir.</w:t>
            </w:r>
            <w:r>
              <w:rPr>
                <w:b w:val="0"/>
                <w:bCs w:val="0"/>
                <w:shd w:val="nil" w:color="auto" w:fill="auto"/>
                <w:rtl w:val="0"/>
              </w:rPr>
              <w:t> </w:t>
            </w:r>
          </w:p>
          <w:p>
            <w:pPr>
              <w:pStyle w:val="Gövde metni"/>
              <w:shd w:val="clear" w:color="auto" w:fill="auto"/>
              <w:spacing w:before="0" w:after="42" w:line="180" w:lineRule="exact"/>
              <w:jc w:val="both"/>
              <w:rPr>
                <w:b w:val="1"/>
                <w:bCs w:val="1"/>
                <w:shd w:val="nil" w:color="auto" w:fill="auto"/>
              </w:rPr>
            </w:pPr>
          </w:p>
          <w:p>
            <w:pPr>
              <w:pStyle w:val="Gövde metni"/>
              <w:shd w:val="clear" w:color="auto" w:fill="auto"/>
              <w:bidi w:val="0"/>
              <w:spacing w:before="0" w:after="0" w:line="180" w:lineRule="exact"/>
              <w:ind w:left="0" w:right="0" w:firstLine="0"/>
              <w:jc w:val="both"/>
              <w:rPr>
                <w:b w:val="1"/>
                <w:bCs w:val="1"/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B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hd w:val="nil" w:color="auto" w:fill="auto"/>
                <w:rtl w:val="0"/>
              </w:rPr>
              <w:t>YOM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HEND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hd w:val="nil" w:color="auto" w:fill="auto"/>
                <w:rtl w:val="0"/>
              </w:rPr>
              <w:t>SL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hd w:val="nil" w:color="auto" w:fill="auto"/>
                <w:rtl w:val="0"/>
              </w:rPr>
              <w:t>K B</w:t>
            </w:r>
            <w:r>
              <w:rPr>
                <w:b w:val="1"/>
                <w:bCs w:val="1"/>
                <w:shd w:val="nil" w:color="auto" w:fill="auto"/>
                <w:rtl w:val="0"/>
              </w:rPr>
              <w:t>Ö</w:t>
            </w:r>
            <w:r>
              <w:rPr>
                <w:b w:val="1"/>
                <w:bCs w:val="1"/>
                <w:shd w:val="nil" w:color="auto" w:fill="auto"/>
                <w:rtl w:val="0"/>
              </w:rPr>
              <w:t>L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</w:rPr>
              <w:t>M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Gövde metni"/>
              <w:numPr>
                <w:ilvl w:val="0"/>
                <w:numId w:val="71"/>
              </w:numPr>
              <w:shd w:val="clear" w:color="auto" w:fill="auto"/>
              <w:bidi w:val="0"/>
              <w:spacing w:before="0" w:after="0" w:line="240" w:lineRule="auto"/>
              <w:ind w:right="0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20</w:t>
            </w:r>
            <w:r>
              <w:rPr>
                <w:shd w:val="nil" w:color="auto" w:fill="auto"/>
                <w:rtl w:val="0"/>
              </w:rPr>
              <w:t>’ş</w:t>
            </w:r>
            <w:r>
              <w:rPr>
                <w:shd w:val="nil" w:color="auto" w:fill="auto"/>
                <w:rtl w:val="0"/>
                <w:lang w:val="en-US"/>
              </w:rPr>
              <w:t>er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nden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an stajlardan ilki laboratuvar ikincisi ise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letme staj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olacakt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"/>
              <w:numPr>
                <w:ilvl w:val="0"/>
                <w:numId w:val="71"/>
              </w:numPr>
              <w:shd w:val="clear" w:color="auto" w:fill="auto"/>
              <w:bidi w:val="0"/>
              <w:spacing w:before="0" w:after="0" w:line="240" w:lineRule="auto"/>
              <w:ind w:right="283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Laboratuvar staj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Biyom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hendislik/Biyoloji bilimiyle ilgili alanlarda laboratuvar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  <w:lang w:val="it-IT"/>
              </w:rPr>
              <w:t>ma 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zeni,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venlik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nlemleri,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cihazlar ve analiz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ntemleri incelenip genel kurallar </w:t>
            </w:r>
            <w:r>
              <w:rPr>
                <w:shd w:val="nil" w:color="auto" w:fill="auto"/>
                <w:rtl w:val="0"/>
              </w:rPr>
              <w:t>ışığı</w:t>
            </w:r>
            <w:r>
              <w:rPr>
                <w:shd w:val="nil" w:color="auto" w:fill="auto"/>
                <w:rtl w:val="0"/>
              </w:rPr>
              <w:t>nda rapor halinde sunulacakt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"/>
              <w:numPr>
                <w:ilvl w:val="0"/>
                <w:numId w:val="71"/>
              </w:numPr>
              <w:shd w:val="clear" w:color="auto" w:fill="auto"/>
              <w:bidi w:val="0"/>
              <w:spacing w:before="0" w:after="0" w:line="240" w:lineRule="auto"/>
              <w:ind w:right="283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İş</w:t>
            </w:r>
            <w:r>
              <w:rPr>
                <w:shd w:val="nil" w:color="auto" w:fill="auto"/>
                <w:rtl w:val="0"/>
              </w:rPr>
              <w:t>letme staj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ise prosesin ak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m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  <w:lang w:val="pt-PT"/>
              </w:rPr>
              <w:t>emas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es-ES_tradnl"/>
              </w:rPr>
              <w:t>,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 organizasyonu, k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tle ve enerji denklikleri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turulacak,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 xml:space="preserve">analiz edilecektir. Proseste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nerilecek iyile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tirmeler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neri olarak sunulacakt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Başlık #1"/>
              <w:keepNext w:val="1"/>
              <w:keepLines w:val="1"/>
              <w:shd w:val="clear" w:color="auto" w:fill="auto"/>
              <w:spacing w:after="55" w:line="276" w:lineRule="auto"/>
              <w:jc w:val="both"/>
              <w:rPr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bidi w:val="0"/>
              <w:spacing w:after="0" w:line="180" w:lineRule="exact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EVRE 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  <w:lang w:val="de-DE"/>
              </w:rPr>
              <w:t>HEND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SL</w:t>
            </w:r>
            <w:r>
              <w:rPr>
                <w:shd w:val="nil" w:color="auto" w:fill="auto"/>
                <w:rtl w:val="0"/>
              </w:rPr>
              <w:t xml:space="preserve">İĞİ </w:t>
            </w:r>
            <w:r>
              <w:rPr>
                <w:shd w:val="nil" w:color="auto" w:fill="auto"/>
                <w:rtl w:val="0"/>
              </w:rPr>
              <w:t>B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Gövde metni"/>
              <w:numPr>
                <w:ilvl w:val="0"/>
                <w:numId w:val="72"/>
              </w:numPr>
              <w:shd w:val="clear" w:color="auto" w:fill="auto"/>
              <w:bidi w:val="0"/>
              <w:spacing w:before="0" w:after="0" w:line="240" w:lineRule="auto"/>
              <w:ind w:right="283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Stajlar laboratuvar/b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ro ve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antiye/i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letme olmak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zere iki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olup ilk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amada Laboratuvar/B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ro staj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ikinci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amada ise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antiye/i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letme staj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"/>
              <w:numPr>
                <w:ilvl w:val="0"/>
                <w:numId w:val="72"/>
              </w:numPr>
              <w:shd w:val="clear" w:color="auto" w:fill="auto"/>
              <w:bidi w:val="0"/>
              <w:spacing w:before="0" w:after="0" w:line="240" w:lineRule="auto"/>
              <w:ind w:right="283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Stajlar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labilece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i temel alanlar: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evre kimyas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,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evre mikrobiyolojisi,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evre biyoteknolojisi ile ilgili laboratuvar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su kirlenmesi ve kontrol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, su temini ve 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ksular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uzakla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su ve 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ksu 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tma teknolojileri, hava kirlenmesi ve kontrol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, kat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tehlikeli 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netimi ve bertaraf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lt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kirlili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i kontrol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da-DK"/>
              </w:rPr>
              <w:t>, end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striyel 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netimi,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evresel etki de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erlendirmesi,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evre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netimi ve planlamas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.</w:t>
            </w:r>
          </w:p>
          <w:p>
            <w:pPr>
              <w:pStyle w:val="Gövde metni"/>
              <w:numPr>
                <w:ilvl w:val="0"/>
                <w:numId w:val="72"/>
              </w:numPr>
              <w:shd w:val="clear" w:color="auto" w:fill="auto"/>
              <w:bidi w:val="0"/>
              <w:spacing w:before="0" w:after="0" w:line="240" w:lineRule="auto"/>
              <w:ind w:right="283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ki d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nemlik zorunlu staj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her biri 20</w:t>
            </w:r>
            <w:r>
              <w:rPr>
                <w:shd w:val="nil" w:color="auto" w:fill="auto"/>
                <w:rtl w:val="1"/>
              </w:rPr>
              <w:t>’</w:t>
            </w:r>
            <w:r>
              <w:rPr>
                <w:shd w:val="nil" w:color="auto" w:fill="auto"/>
                <w:vertAlign w:val="superscript"/>
                <w:rtl w:val="0"/>
              </w:rPr>
              <w:t xml:space="preserve">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  <w:lang w:val="en-US"/>
              </w:rPr>
              <w:t>er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nden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mal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stajlar ayn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temel alanlar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eren kurumlarda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"/>
              <w:numPr>
                <w:ilvl w:val="0"/>
                <w:numId w:val="72"/>
              </w:numPr>
              <w:shd w:val="clear" w:color="auto" w:fill="auto"/>
              <w:bidi w:val="0"/>
              <w:spacing w:before="0" w:after="0" w:line="240" w:lineRule="auto"/>
              <w:ind w:right="0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Staj raporu, yaz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 kurallar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na uygun 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rekkepli kalemle haz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rlanmal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"/>
              <w:numPr>
                <w:ilvl w:val="0"/>
                <w:numId w:val="72"/>
              </w:numPr>
              <w:shd w:val="clear" w:color="auto" w:fill="auto"/>
              <w:bidi w:val="0"/>
              <w:spacing w:before="0" w:after="0" w:line="240" w:lineRule="auto"/>
              <w:ind w:right="283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Staj ile ilgili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letmenin ak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m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  <w:lang w:val="pt-PT"/>
              </w:rPr>
              <w:t>emas</w:t>
            </w:r>
            <w:r>
              <w:rPr>
                <w:shd w:val="nil" w:color="auto" w:fill="auto"/>
                <w:rtl w:val="0"/>
              </w:rPr>
              <w:t>ı ç</w:t>
            </w:r>
            <w:r>
              <w:rPr>
                <w:shd w:val="nil" w:color="auto" w:fill="auto"/>
                <w:rtl w:val="0"/>
              </w:rPr>
              <w:t>izilmeli ve 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turan birimler, 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 miktarlar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  <w:lang w:val="en-US"/>
              </w:rPr>
              <w:t>ve 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 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kleri ayr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bir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ekilde verilmelidir. </w:t>
            </w:r>
          </w:p>
          <w:p>
            <w:pPr>
              <w:pStyle w:val="Gövde metni"/>
              <w:numPr>
                <w:ilvl w:val="0"/>
                <w:numId w:val="72"/>
              </w:numPr>
              <w:shd w:val="clear" w:color="auto" w:fill="auto"/>
              <w:bidi w:val="0"/>
              <w:spacing w:before="0" w:after="0" w:line="240" w:lineRule="auto"/>
              <w:ind w:right="283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deneylerin ve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cihazlar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zellikleri, prensipleri, deneyleri ama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analiz sonu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yorumlan mutlaka verilerek standartlarla kar</w:t>
            </w:r>
            <w:r>
              <w:rPr>
                <w:shd w:val="nil" w:color="auto" w:fill="auto"/>
                <w:rtl w:val="0"/>
              </w:rPr>
              <w:t>şı</w:t>
            </w:r>
            <w:r>
              <w:rPr>
                <w:shd w:val="nil" w:color="auto" w:fill="auto"/>
                <w:rtl w:val="0"/>
              </w:rPr>
              <w:t>la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"/>
              <w:numPr>
                <w:ilvl w:val="0"/>
                <w:numId w:val="72"/>
              </w:numPr>
              <w:shd w:val="clear" w:color="auto" w:fill="auto"/>
              <w:bidi w:val="0"/>
              <w:spacing w:before="0" w:after="0" w:line="240" w:lineRule="auto"/>
              <w:ind w:right="283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Staj s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resince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ler ve/veya elde edilen veriler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evre mevzuat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ile ili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kilendirilip yorumlanmal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Başlık #1"/>
              <w:keepNext w:val="1"/>
              <w:keepLines w:val="1"/>
              <w:shd w:val="clear" w:color="auto" w:fill="auto"/>
              <w:bidi w:val="0"/>
              <w:spacing w:after="55" w:line="276" w:lineRule="auto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                                          </w:t>
            </w:r>
          </w:p>
          <w:p>
            <w:pPr>
              <w:pStyle w:val="Başlık #1"/>
              <w:keepNext w:val="1"/>
              <w:keepLines w:val="1"/>
              <w:shd w:val="clear" w:color="auto" w:fill="auto"/>
              <w:bidi w:val="0"/>
              <w:spacing w:after="0" w:line="276" w:lineRule="auto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de-DE"/>
              </w:rPr>
              <w:t>ELEKTR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  <w:lang w:val="de-DE"/>
              </w:rPr>
              <w:t>K-ELEKTRON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K 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  <w:lang w:val="de-DE"/>
              </w:rPr>
              <w:t>HEND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SL</w:t>
            </w:r>
            <w:r>
              <w:rPr>
                <w:shd w:val="nil" w:color="auto" w:fill="auto"/>
                <w:rtl w:val="0"/>
              </w:rPr>
              <w:t xml:space="preserve">İĞİ </w:t>
            </w:r>
            <w:r>
              <w:rPr>
                <w:shd w:val="nil" w:color="auto" w:fill="auto"/>
                <w:rtl w:val="0"/>
              </w:rPr>
              <w:t>B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No Spacing"/>
              <w:numPr>
                <w:ilvl w:val="0"/>
                <w:numId w:val="73"/>
              </w:numPr>
              <w:bidi w:val="0"/>
              <w:ind w:right="0"/>
              <w:jc w:val="left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lk staja 2.s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ftan en az 40 AKTS,  ikinci staja da 3.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ftan en az 30 AKTS ders alan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renciler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vurabilir.</w:t>
            </w:r>
          </w:p>
          <w:p>
            <w:pPr>
              <w:pStyle w:val="No Spacing"/>
              <w:numPr>
                <w:ilvl w:val="0"/>
                <w:numId w:val="73"/>
              </w:numPr>
              <w:bidi w:val="0"/>
              <w:ind w:right="0"/>
              <w:jc w:val="left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ki staj ayr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yerlerinde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zel durumlar Staj Komisyonunun iznine tabiidir.  Her stajda,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yerinin farkl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birimlerinde bulunulmaya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No Spacing"/>
              <w:numPr>
                <w:ilvl w:val="0"/>
                <w:numId w:val="73"/>
              </w:numPr>
              <w:bidi w:val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Staj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lacak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yerinde, en az 1 (bir) Elektrik/Elektronik/Elektrik-Elektronik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hendisi olmal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No Spacing"/>
              <w:numPr>
                <w:ilvl w:val="0"/>
                <w:numId w:val="73"/>
              </w:numPr>
              <w:bidi w:val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a. Staj defteri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rekkepli ya da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kenmez kalemle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na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fr-FR"/>
              </w:rPr>
              <w:t>re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 bir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ekilde elle yaz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; gerekiyorsa foto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raflar,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izimler ve projeler defterin ekinde verilmelidir.</w:t>
            </w:r>
          </w:p>
          <w:p>
            <w:pPr>
              <w:pStyle w:val="No Spacing"/>
              <w:bidi w:val="0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         b. Staj defteri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 yaz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yaz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lanlar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yeri ile uyumlu olmal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Defter resimlerle ya da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ekillerle doldurulmamal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No Spacing"/>
              <w:bidi w:val="0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         c. Defterde ilgili yerlerde sorumlu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hendis bilgileri 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 olmal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kurum ka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 ve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e-DE"/>
              </w:rPr>
              <w:t>hr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mutlaka vurulmal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Her sayfada, sorumlu </w:t>
            </w:r>
          </w:p>
          <w:p>
            <w:pPr>
              <w:pStyle w:val="No Spacing"/>
              <w:bidi w:val="0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              ki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inin imzas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No Spacing"/>
              <w:bidi w:val="0"/>
              <w:ind w:left="0" w:right="0" w:firstLine="0"/>
              <w:jc w:val="left"/>
              <w:rPr>
                <w:rFonts w:ascii="Times New Roman" w:cs="Times New Roman" w:hAnsi="Times New Roman" w:eastAsia="Times New Roman"/>
                <w:outline w:val="0"/>
                <w:color w:val="ff0000"/>
                <w:sz w:val="18"/>
                <w:szCs w:val="18"/>
                <w:u w:color="ff0000"/>
                <w:shd w:val="nil" w:color="auto" w:fill="auto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rFonts w:ascii="Times New Roman" w:hAnsi="Times New Roman"/>
                <w:outline w:val="0"/>
                <w:color w:val="ff0000"/>
                <w:sz w:val="18"/>
                <w:szCs w:val="18"/>
                <w:u w:color="ff0000"/>
                <w:shd w:val="nil" w:color="auto" w:fill="auto"/>
                <w:rtl w:val="0"/>
                <w14:textFill>
                  <w14:solidFill>
                    <w14:srgbClr w14:val="FF0000"/>
                  </w14:solidFill>
                </w14:textFill>
              </w:rPr>
              <w:t xml:space="preserve">          </w:t>
            </w:r>
            <w:r>
              <w:rPr>
                <w:rFonts w:ascii="Times New Roman" w:hAnsi="Times New Roman"/>
                <w:outline w:val="0"/>
                <w:color w:val="000000"/>
                <w:sz w:val="18"/>
                <w:szCs w:val="1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d. Staj defterlerinin ba</w:t>
            </w:r>
            <w:r>
              <w:rPr>
                <w:rFonts w:ascii="Times New Roman" w:hAnsi="Times New Roman" w:hint="default"/>
                <w:outline w:val="0"/>
                <w:color w:val="000000"/>
                <w:sz w:val="18"/>
                <w:szCs w:val="1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şı</w:t>
            </w:r>
            <w:r>
              <w:rPr>
                <w:rFonts w:ascii="Times New Roman" w:hAnsi="Times New Roman"/>
                <w:outline w:val="0"/>
                <w:color w:val="000000"/>
                <w:sz w:val="18"/>
                <w:szCs w:val="1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nda staj yerinin organizasyonu ve faaliyetleri hakk</w:t>
            </w:r>
            <w:r>
              <w:rPr>
                <w:rFonts w:ascii="Times New Roman" w:hAnsi="Times New Roman" w:hint="default"/>
                <w:outline w:val="0"/>
                <w:color w:val="000000"/>
                <w:sz w:val="18"/>
                <w:szCs w:val="1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ı</w:t>
            </w:r>
            <w:r>
              <w:rPr>
                <w:rFonts w:ascii="Times New Roman" w:hAnsi="Times New Roman"/>
                <w:outline w:val="0"/>
                <w:color w:val="000000"/>
                <w:sz w:val="18"/>
                <w:szCs w:val="1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nda bilgi verilmelidir (en fazla 3 sayfa olabilir).</w:t>
            </w:r>
          </w:p>
          <w:p>
            <w:pPr>
              <w:pStyle w:val="No Spacing"/>
              <w:bidi w:val="0"/>
              <w:ind w:left="0" w:right="0" w:firstLine="0"/>
              <w:jc w:val="left"/>
              <w:rPr>
                <w:rFonts w:ascii="Times New Roman" w:cs="Times New Roman" w:hAnsi="Times New Roman" w:eastAsia="Times New Roman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Times New Roman" w:hAnsi="Times New Roman"/>
                <w:outline w:val="0"/>
                <w:color w:val="ff0000"/>
                <w:sz w:val="18"/>
                <w:szCs w:val="18"/>
                <w:u w:color="ff0000"/>
                <w:shd w:val="nil" w:color="auto" w:fill="auto"/>
                <w:rtl w:val="0"/>
                <w14:textFill>
                  <w14:solidFill>
                    <w14:srgbClr w14:val="FF0000"/>
                  </w14:solidFill>
                </w14:textFill>
              </w:rPr>
              <w:t xml:space="preserve">         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e. Staj defterleri birbirinin ayn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olan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rencilerin stajlar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kabul edilmeyecektir. </w:t>
            </w:r>
          </w:p>
          <w:p>
            <w:pPr>
              <w:pStyle w:val="No Spacing"/>
              <w:numPr>
                <w:ilvl w:val="0"/>
                <w:numId w:val="73"/>
              </w:numPr>
              <w:bidi w:val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Staj sonunda, staj 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erlendirme formu kurum taraf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ndan doldurulduktan sonra posta ile 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nderilebilir ya da gizli ka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esi ta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yan kapal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ve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h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zarf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inde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renciye teslim edilebilir. 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erlendirme formu kapal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zarf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inde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renciye teslim edilmi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se,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renci 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me teslim eder.</w:t>
            </w:r>
          </w:p>
          <w:p>
            <w:pPr>
              <w:pStyle w:val="No Spacing"/>
              <w:numPr>
                <w:ilvl w:val="0"/>
                <w:numId w:val="73"/>
              </w:numPr>
              <w:bidi w:val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Defter ve (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renciye teslim edilmi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se) staj 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erlendirme formu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retim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ilk 15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erisinde (staj dersleri 1 ve 2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nmasa dahi) 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me imza kar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nda teslim edilmelidir. Teslim etmeyen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rencilerin stajlar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kabul edilmeyecektir. Defterler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renciye geri verilmeyece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inden dolay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renci teslim edilmeden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 sunum haz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gerekli dok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manlar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No Spacing"/>
              <w:numPr>
                <w:ilvl w:val="0"/>
                <w:numId w:val="73"/>
              </w:numPr>
              <w:bidi w:val="0"/>
              <w:ind w:right="0"/>
              <w:jc w:val="left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renciler,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retim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ilk 15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erisinde staj 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erlendirme formunun 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me ula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p ula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s-ES_tradnl"/>
              </w:rPr>
              <w:t>mad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 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renmelidir. 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 ula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ise staj yapt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kurumla ileti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ime ge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erek, formlar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me ula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pt-PT"/>
              </w:rPr>
              <w:t>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No Spacing"/>
              <w:numPr>
                <w:ilvl w:val="0"/>
                <w:numId w:val="73"/>
              </w:numPr>
              <w:bidi w:val="0"/>
              <w:ind w:right="0"/>
              <w:jc w:val="left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Staj hari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derslerinden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olanlar ve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nav haftalar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kapsamayacak tarihlerde olmak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yla, bulundu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u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nemdeki derslerin hi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birisinden devam mecburiyeti olmayan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renciler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retim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nemi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erisinde staj yapabilir.</w:t>
            </w:r>
          </w:p>
          <w:p>
            <w:pPr>
              <w:pStyle w:val="No Spacing"/>
              <w:numPr>
                <w:ilvl w:val="0"/>
                <w:numId w:val="73"/>
              </w:numPr>
              <w:bidi w:val="0"/>
              <w:ind w:right="0"/>
              <w:jc w:val="left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lk defa staj yapacak olan 2. 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f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rencileri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nceden en az bir staj sunumu dinlemelidir. Aksi halde, staj evraklar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onaylanmayacakt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r. </w:t>
            </w:r>
          </w:p>
          <w:p>
            <w:pPr>
              <w:pStyle w:val="No Spacing"/>
              <w:rPr>
                <w:rFonts w:ascii="Times New Roman" w:cs="Times New Roman" w:hAnsi="Times New Roman" w:eastAsia="Times New Roman"/>
                <w:b w:val="1"/>
                <w:bCs w:val="1"/>
                <w:sz w:val="18"/>
                <w:szCs w:val="18"/>
                <w:shd w:val="nil" w:color="auto" w:fill="auto"/>
              </w:rPr>
            </w:pPr>
          </w:p>
          <w:p>
            <w:pPr>
              <w:pStyle w:val="No Spacing"/>
              <w:bidi w:val="0"/>
              <w:ind w:left="0" w:right="0" w:firstLine="0"/>
              <w:jc w:val="left"/>
              <w:rPr>
                <w:rFonts w:ascii="Times New Roman" w:cs="Times New Roman" w:hAnsi="Times New Roman" w:eastAsia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en-US"/>
              </w:rPr>
              <w:t>AAT M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Ü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HEND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SL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İĞİ 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B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Ü</w:t>
            </w:r>
            <w:r>
              <w:rPr>
                <w:rFonts w:ascii="Times New Roman" w:hAnsi="Times New Roman"/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Gövde"/>
              <w:shd w:val="clear" w:color="auto" w:fill="ffffff"/>
              <w:bidi w:val="0"/>
              <w:ind w:left="0" w:right="0" w:firstLine="176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 xml:space="preserve">Staj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antiye ve b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ro staj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olmak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zere iki alanda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lacakt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MS Mincho" w:cs="MS Mincho" w:hAnsi="MS Mincho" w:eastAsia="MS Mincho"/>
                <w:sz w:val="18"/>
                <w:szCs w:val="18"/>
                <w:shd w:val="nil" w:color="auto" w:fill="auto"/>
                <w:rtl w:val="0"/>
              </w:rPr>
              <w:t>．</w:t>
            </w:r>
          </w:p>
          <w:p>
            <w:pPr>
              <w:pStyle w:val="Gövde"/>
              <w:shd w:val="clear" w:color="auto" w:fill="ffffff"/>
              <w:bidi w:val="0"/>
              <w:ind w:left="0" w:right="0" w:firstLine="176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antiye Staj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;</w:t>
            </w:r>
          </w:p>
          <w:p>
            <w:pPr>
              <w:pStyle w:val="Gövde"/>
              <w:shd w:val="clear" w:color="auto" w:fill="ffffff"/>
              <w:bidi w:val="0"/>
              <w:ind w:left="0" w:right="0" w:firstLine="176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yol, su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vb.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antiyelerden birisinde proje uygulamas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itli imalatlar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veya denetleme konular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kapsar</w:t>
            </w:r>
            <w:r>
              <w:rPr>
                <w:rFonts w:ascii="MS Mincho" w:cs="MS Mincho" w:hAnsi="MS Mincho" w:eastAsia="MS Mincho"/>
                <w:sz w:val="18"/>
                <w:szCs w:val="18"/>
                <w:shd w:val="nil" w:color="auto" w:fill="auto"/>
                <w:rtl w:val="0"/>
              </w:rPr>
              <w:t>．</w:t>
            </w:r>
          </w:p>
          <w:p>
            <w:pPr>
              <w:pStyle w:val="Gövde"/>
              <w:shd w:val="clear" w:color="auto" w:fill="ffffff"/>
              <w:bidi w:val="0"/>
              <w:ind w:left="0" w:right="0" w:firstLine="176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B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it-IT"/>
              </w:rPr>
              <w:t>ro Staj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;</w:t>
            </w:r>
          </w:p>
          <w:p>
            <w:pPr>
              <w:pStyle w:val="Gövde"/>
              <w:shd w:val="clear" w:color="auto" w:fill="ffffff"/>
              <w:bidi w:val="0"/>
              <w:ind w:left="176" w:right="0" w:firstLine="0"/>
              <w:jc w:val="left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Fiyat Analizleri ke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  <w:lang w:val="en-US"/>
              </w:rPr>
              <w:t xml:space="preserve">if 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zetleri,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  <w:lang w:val="fr-FR"/>
              </w:rPr>
              <w:t xml:space="preserve">hale,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itli projelerin 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zenlenmesi (mimari statik, yol, su getirme ve kanalizasyon vb. Dinamik Hidrolik hesaplamalar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  <w:lang w:val="nl-NL"/>
              </w:rPr>
              <w:t>aat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hendisli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ile ilgili paket programlar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kapsar.</w:t>
            </w:r>
          </w:p>
          <w:p>
            <w:pPr>
              <w:pStyle w:val="Gövde metni (2)"/>
              <w:shd w:val="clear" w:color="auto" w:fill="auto"/>
              <w:spacing w:after="82" w:line="240" w:lineRule="auto"/>
              <w:ind w:left="340" w:hanging="260"/>
              <w:rPr>
                <w:b w:val="0"/>
                <w:bCs w:val="0"/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bidi w:val="0"/>
              <w:spacing w:after="0" w:line="180" w:lineRule="exact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JEOLOJ</w:t>
            </w:r>
            <w:r>
              <w:rPr>
                <w:shd w:val="nil" w:color="auto" w:fill="auto"/>
                <w:rtl w:val="0"/>
              </w:rPr>
              <w:t xml:space="preserve">İ 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  <w:lang w:val="de-DE"/>
              </w:rPr>
              <w:t>HEND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SL</w:t>
            </w:r>
            <w:r>
              <w:rPr>
                <w:shd w:val="nil" w:color="auto" w:fill="auto"/>
                <w:rtl w:val="0"/>
              </w:rPr>
              <w:t xml:space="preserve">İĞİ </w:t>
            </w:r>
            <w:r>
              <w:rPr>
                <w:shd w:val="nil" w:color="auto" w:fill="auto"/>
                <w:rtl w:val="0"/>
              </w:rPr>
              <w:t>B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Gövde metni"/>
              <w:shd w:val="clear" w:color="auto" w:fill="auto"/>
              <w:bidi w:val="0"/>
              <w:spacing w:before="0" w:after="240" w:line="180" w:lineRule="exact"/>
              <w:ind w:left="0" w:right="0" w:firstLine="176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Staj, jeoloji 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hendisli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iyle ilgili arazi veya laboratuvar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  <w:lang w:val="pt-PT"/>
              </w:rPr>
              <w:t>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tirilen kurum veya kurulu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larda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Gövde metni (2)"/>
              <w:shd w:val="clear" w:color="auto" w:fill="auto"/>
              <w:spacing w:after="0" w:line="180" w:lineRule="exact"/>
              <w:rPr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bidi w:val="0"/>
              <w:spacing w:after="0" w:line="180" w:lineRule="exact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MYA 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  <w:lang w:val="de-DE"/>
              </w:rPr>
              <w:t>HEND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SL</w:t>
            </w:r>
            <w:r>
              <w:rPr>
                <w:shd w:val="nil" w:color="auto" w:fill="auto"/>
                <w:rtl w:val="0"/>
              </w:rPr>
              <w:t xml:space="preserve">İĞİ </w:t>
            </w:r>
            <w:r>
              <w:rPr>
                <w:shd w:val="nil" w:color="auto" w:fill="auto"/>
                <w:rtl w:val="0"/>
              </w:rPr>
              <w:t>B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List Paragraph"/>
              <w:numPr>
                <w:ilvl w:val="0"/>
                <w:numId w:val="74"/>
              </w:numPr>
              <w:bidi w:val="0"/>
              <w:spacing w:after="0" w:line="240" w:lineRule="auto"/>
              <w:ind w:right="0"/>
              <w:jc w:val="both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letmenin her 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; hammadde,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n, reaksiyon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artlar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kapasite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nden dikkatle incelenmelidir.</w:t>
            </w:r>
          </w:p>
          <w:p>
            <w:pPr>
              <w:pStyle w:val="List Paragraph"/>
              <w:numPr>
                <w:ilvl w:val="0"/>
                <w:numId w:val="74"/>
              </w:numPr>
              <w:bidi w:val="0"/>
              <w:spacing w:after="0" w:line="240" w:lineRule="auto"/>
              <w:ind w:right="0"/>
              <w:jc w:val="both"/>
              <w:rPr>
                <w:rFonts w:ascii="Times New Roman" w:hAnsi="Times New Roman"/>
                <w:sz w:val="18"/>
                <w:szCs w:val="18"/>
                <w:rtl w:val="0"/>
                <w:lang w:val="da-DK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a-DK"/>
              </w:rPr>
              <w:t>Her 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ayr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ayr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>ve 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proses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enerji ve madde balans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74"/>
              </w:numPr>
              <w:bidi w:val="0"/>
              <w:spacing w:after="0" w:line="240" w:lineRule="auto"/>
              <w:ind w:right="0"/>
              <w:jc w:val="both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letmenin her 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ak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 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emalar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bu b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mler aras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ndaki 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kiyi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steren bir total ak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 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pt-PT"/>
              </w:rPr>
              <w:t>emas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 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izilmelidir.</w:t>
            </w:r>
          </w:p>
          <w:p>
            <w:pPr>
              <w:pStyle w:val="List Paragraph"/>
              <w:numPr>
                <w:ilvl w:val="0"/>
                <w:numId w:val="74"/>
              </w:numPr>
              <w:bidi w:val="0"/>
              <w:spacing w:after="0" w:line="240" w:lineRule="auto"/>
              <w:ind w:right="0"/>
              <w:jc w:val="both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Tesiste bulunan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nemli cihazlar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zellikleri,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 prensipleri incelenmelidir.</w:t>
            </w:r>
          </w:p>
          <w:p>
            <w:pPr>
              <w:pStyle w:val="List Paragraph"/>
              <w:numPr>
                <w:ilvl w:val="0"/>
                <w:numId w:val="74"/>
              </w:numPr>
              <w:bidi w:val="0"/>
              <w:spacing w:after="0" w:line="240" w:lineRule="auto"/>
              <w:ind w:right="0"/>
              <w:jc w:val="both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malat ve kalite kontrol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analizler hakk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bilgiler derlenmelidir.</w:t>
            </w:r>
          </w:p>
          <w:p>
            <w:pPr>
              <w:pStyle w:val="List Paragraph"/>
              <w:numPr>
                <w:ilvl w:val="0"/>
                <w:numId w:val="74"/>
              </w:numPr>
              <w:bidi w:val="0"/>
              <w:spacing w:after="0" w:line="240" w:lineRule="auto"/>
              <w:ind w:right="0"/>
              <w:jc w:val="both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letmede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yard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mc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tesisler ve bunlar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letme ekonomisi,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evresel duyarl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 ve teknolojik geli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me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nlerinden katk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da belirten bilgiler derlenmelidir.</w:t>
            </w:r>
          </w:p>
          <w:p>
            <w:pPr>
              <w:pStyle w:val="List Paragraph"/>
              <w:numPr>
                <w:ilvl w:val="0"/>
                <w:numId w:val="74"/>
              </w:numPr>
              <w:bidi w:val="0"/>
              <w:spacing w:after="0" w:line="240" w:lineRule="auto"/>
              <w:ind w:right="0"/>
              <w:jc w:val="both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letmenin organizasyon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pt-PT"/>
              </w:rPr>
              <w:t>emas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turulmal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74"/>
              </w:numPr>
              <w:bidi w:val="0"/>
              <w:spacing w:after="0" w:line="240" w:lineRule="auto"/>
              <w:ind w:right="0"/>
              <w:jc w:val="both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letmede elde edilen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nler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maliyet analizlerine 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kin bilgiler derlenmelidir.</w:t>
            </w:r>
          </w:p>
          <w:p>
            <w:pPr>
              <w:pStyle w:val="List Paragraph"/>
              <w:numPr>
                <w:ilvl w:val="0"/>
                <w:numId w:val="75"/>
              </w:numPr>
              <w:bidi w:val="0"/>
              <w:spacing w:after="0" w:line="240" w:lineRule="auto"/>
              <w:ind w:right="0"/>
              <w:jc w:val="both"/>
              <w:rPr>
                <w:rFonts w:ascii="Times New Roman" w:hAnsi="Times New Roman" w:hint="default"/>
                <w:sz w:val="18"/>
                <w:szCs w:val="18"/>
                <w:rtl w:val="0"/>
              </w:rPr>
            </w:pP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İş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letmede kullan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lan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retim teknolojilerinin modern teknolojilerle kar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larak verimlili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ve kapasitenin artt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maliyetlerin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üşü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lmesi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 neler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labilece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ini belirten bir 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erlendirme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jc w:val="both"/>
              <w:rPr>
                <w:sz w:val="18"/>
                <w:szCs w:val="18"/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spacing w:after="0" w:line="180" w:lineRule="exact"/>
              <w:ind w:right="318"/>
              <w:jc w:val="both"/>
              <w:rPr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bidi w:val="0"/>
              <w:spacing w:after="0" w:line="180" w:lineRule="exact"/>
              <w:ind w:left="0" w:right="318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MAK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  <w:lang w:val="de-DE"/>
              </w:rPr>
              <w:t>NE 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  <w:lang w:val="de-DE"/>
              </w:rPr>
              <w:t>HEND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SL</w:t>
            </w:r>
            <w:r>
              <w:rPr>
                <w:shd w:val="nil" w:color="auto" w:fill="auto"/>
                <w:rtl w:val="0"/>
              </w:rPr>
              <w:t xml:space="preserve">İĞİ </w:t>
            </w:r>
            <w:r>
              <w:rPr>
                <w:shd w:val="nil" w:color="auto" w:fill="auto"/>
                <w:rtl w:val="0"/>
              </w:rPr>
              <w:t>B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Gövde metni"/>
              <w:shd w:val="clear" w:color="auto" w:fill="auto"/>
              <w:bidi w:val="0"/>
              <w:spacing w:before="0" w:after="72" w:line="240" w:lineRule="auto"/>
              <w:ind w:left="0" w:right="320" w:firstLine="176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Stajlar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da belirtilen konular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kapsayan iki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alanda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Gövde metni (2)"/>
              <w:shd w:val="clear" w:color="auto" w:fill="auto"/>
              <w:tabs>
                <w:tab w:val="left" w:pos="298"/>
              </w:tabs>
              <w:bidi w:val="0"/>
              <w:spacing w:after="0" w:line="240" w:lineRule="auto"/>
              <w:ind w:left="0" w:right="318" w:firstLine="176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de-DE"/>
              </w:rPr>
              <w:t>I. Alan: At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lye</w:t>
            </w:r>
          </w:p>
          <w:p>
            <w:pPr>
              <w:pStyle w:val="Gövde metni"/>
              <w:shd w:val="clear" w:color="auto" w:fill="auto"/>
              <w:bidi w:val="0"/>
              <w:spacing w:before="0" w:after="0" w:line="240" w:lineRule="auto"/>
              <w:ind w:left="0" w:right="320" w:firstLine="176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At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lye alan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ndaki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10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tala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imalat, 5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m, 5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 xml:space="preserve">de kaynak ve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ekillendirme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 olu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turur.</w:t>
            </w:r>
          </w:p>
          <w:p>
            <w:pPr>
              <w:pStyle w:val="Gövde metni"/>
              <w:shd w:val="clear" w:color="auto" w:fill="auto"/>
              <w:bidi w:val="0"/>
              <w:spacing w:before="0" w:after="0" w:line="240" w:lineRule="auto"/>
              <w:ind w:left="176" w:right="283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At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lye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  <w:lang w:val="pt-PT"/>
              </w:rPr>
              <w:t>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; imalat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ntemleri, imalattaki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ve imalat makinalar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tan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, belirgin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zellikleri ve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 sistemlerini kapsar. Teknolojik bilgi,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 xml:space="preserve">zlem, imalat resimlerinin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izimleri ve uygulamaya dayan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Bu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</w:t>
            </w:r>
            <w:r>
              <w:rPr>
                <w:shd w:val="nil" w:color="auto" w:fill="auto"/>
                <w:rtl w:val="0"/>
              </w:rPr>
              <w:t>ış</w:t>
            </w:r>
            <w:r>
              <w:rPr>
                <w:shd w:val="nil" w:color="auto" w:fill="auto"/>
                <w:rtl w:val="0"/>
              </w:rPr>
              <w:t>malar 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mk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 oldu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unca, seri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retim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ve tam te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ekk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ll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at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lyeleri bulunan kurumlarda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"/>
              <w:shd w:val="clear" w:color="auto" w:fill="auto"/>
              <w:bidi w:val="0"/>
              <w:spacing w:before="0" w:after="0" w:line="240" w:lineRule="auto"/>
              <w:ind w:left="176" w:right="283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clear" w:color="auto" w:fill="ffffff"/>
                <w:rtl w:val="0"/>
              </w:rPr>
              <w:t>Tala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ş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l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ı İ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malat Y</w:t>
            </w:r>
            <w:r>
              <w:rPr>
                <w:b w:val="1"/>
                <w:bCs w:val="1"/>
                <w:shd w:val="clear" w:color="auto" w:fill="ffffff"/>
                <w:rtl w:val="0"/>
                <w:lang w:val="sv-SE"/>
              </w:rPr>
              <w:t>ö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 xml:space="preserve">ntemleri: </w:t>
            </w:r>
            <w:r>
              <w:rPr>
                <w:shd w:val="nil" w:color="auto" w:fill="auto"/>
                <w:rtl w:val="0"/>
              </w:rPr>
              <w:t>Bu b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sv-SE"/>
              </w:rPr>
              <w:t>mde torna, ta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lama, freze, matkap, planya gibi tezg</w:t>
            </w:r>
            <w:r>
              <w:rPr>
                <w:shd w:val="nil" w:color="auto" w:fill="auto"/>
                <w:rtl w:val="0"/>
              </w:rPr>
              <w:t>â</w:t>
            </w:r>
            <w:r>
              <w:rPr>
                <w:shd w:val="nil" w:color="auto" w:fill="auto"/>
                <w:rtl w:val="0"/>
              </w:rPr>
              <w:t>hlarda tala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kald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it-IT"/>
              </w:rPr>
              <w:t>rma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 bilfiil takip edilmelidir. Bu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 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 kullan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her t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rl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alet ve tezg</w:t>
            </w:r>
            <w:r>
              <w:rPr>
                <w:shd w:val="nil" w:color="auto" w:fill="auto"/>
                <w:rtl w:val="0"/>
              </w:rPr>
              <w:t>â</w:t>
            </w:r>
            <w:r>
              <w:rPr>
                <w:shd w:val="nil" w:color="auto" w:fill="auto"/>
                <w:rtl w:val="0"/>
              </w:rPr>
              <w:t>hlar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zellikleri ara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p tezg</w:t>
            </w:r>
            <w:r>
              <w:rPr>
                <w:shd w:val="nil" w:color="auto" w:fill="auto"/>
                <w:rtl w:val="0"/>
              </w:rPr>
              <w:t>â</w:t>
            </w:r>
            <w:r>
              <w:rPr>
                <w:shd w:val="nil" w:color="auto" w:fill="auto"/>
                <w:rtl w:val="0"/>
              </w:rPr>
              <w:t xml:space="preserve">h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zerinde uygulama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lacak, tezg</w:t>
            </w:r>
            <w:r>
              <w:rPr>
                <w:shd w:val="nil" w:color="auto" w:fill="auto"/>
                <w:rtl w:val="0"/>
              </w:rPr>
              <w:t>â</w:t>
            </w:r>
            <w:r>
              <w:rPr>
                <w:shd w:val="nil" w:color="auto" w:fill="auto"/>
                <w:rtl w:val="0"/>
              </w:rPr>
              <w:t>hlarda imal edilen par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 teknik resimleri norm ve standartlara uygun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ekilde kur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un kalemle deftere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izilerek, par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tezg</w:t>
            </w:r>
            <w:r>
              <w:rPr>
                <w:shd w:val="nil" w:color="auto" w:fill="auto"/>
                <w:rtl w:val="0"/>
              </w:rPr>
              <w:t>â</w:t>
            </w:r>
            <w:r>
              <w:rPr>
                <w:shd w:val="nil" w:color="auto" w:fill="auto"/>
                <w:rtl w:val="0"/>
                <w:lang w:val="it-IT"/>
              </w:rPr>
              <w:t>ha ba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lama ve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ntemleri k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es-ES_tradnl"/>
              </w:rPr>
              <w:t>saca a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klanacakt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Ayr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ca varsa bilgisayar destekli tezg</w:t>
            </w:r>
            <w:r>
              <w:rPr>
                <w:shd w:val="nil" w:color="auto" w:fill="auto"/>
                <w:rtl w:val="0"/>
              </w:rPr>
              <w:t>â</w:t>
            </w:r>
            <w:r>
              <w:rPr>
                <w:shd w:val="nil" w:color="auto" w:fill="auto"/>
                <w:rtl w:val="0"/>
              </w:rPr>
              <w:t>hlarla ilgili program haz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rlanmas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  <w:lang w:val="en-US"/>
              </w:rPr>
              <w:t>, ofset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lemleri ve tezg</w:t>
            </w:r>
            <w:r>
              <w:rPr>
                <w:shd w:val="nil" w:color="auto" w:fill="auto"/>
                <w:rtl w:val="0"/>
              </w:rPr>
              <w:t>â</w:t>
            </w:r>
            <w:r>
              <w:rPr>
                <w:shd w:val="nil" w:color="auto" w:fill="auto"/>
                <w:rtl w:val="0"/>
              </w:rPr>
              <w:t>hlarda par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lenmesi takip edilerek gerekli a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klamalar yaz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lacakt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bidi w:val="0"/>
              <w:ind w:left="176" w:right="28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clear" w:color="auto" w:fill="ffffff"/>
                <w:rtl w:val="0"/>
              </w:rPr>
              <w:t>D</w:t>
            </w:r>
            <w:r>
              <w:rPr>
                <w:b w:val="1"/>
                <w:bCs w:val="1"/>
                <w:sz w:val="18"/>
                <w:szCs w:val="18"/>
                <w:shd w:val="clear" w:color="auto" w:fill="ffffff"/>
                <w:rtl w:val="0"/>
                <w:lang w:val="sv-SE"/>
              </w:rPr>
              <w:t>ö</w:t>
            </w:r>
            <w:r>
              <w:rPr>
                <w:b w:val="1"/>
                <w:bCs w:val="1"/>
                <w:sz w:val="18"/>
                <w:szCs w:val="18"/>
                <w:shd w:val="clear" w:color="auto" w:fill="ffffff"/>
                <w:rtl w:val="0"/>
              </w:rPr>
              <w:t>k</w:t>
            </w:r>
            <w:r>
              <w:rPr>
                <w:b w:val="1"/>
                <w:bCs w:val="1"/>
                <w:sz w:val="18"/>
                <w:szCs w:val="18"/>
                <w:shd w:val="clear" w:color="auto" w:fill="ffffff"/>
                <w:rtl w:val="0"/>
              </w:rPr>
              <w:t>ü</w:t>
            </w:r>
            <w:r>
              <w:rPr>
                <w:b w:val="1"/>
                <w:bCs w:val="1"/>
                <w:sz w:val="18"/>
                <w:szCs w:val="18"/>
                <w:shd w:val="clear" w:color="auto" w:fill="ffffff"/>
                <w:rtl w:val="0"/>
              </w:rPr>
              <w:t xml:space="preserve">m: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k,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  <w:lang w:val="de-DE"/>
              </w:rPr>
              <w:t>m Kal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ığı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ve Maden Ergitme Tekni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 olarak iki grup alt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toplanabilir. Staj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nda, genel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m bilgileri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ışığı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nda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kte kullan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ocaklar, kapasite ve verimleri,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mc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 alet ve gere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leri, kal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plama y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ntemleri, kal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ba ergiyik metalin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lmesi,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 sonras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lemlerin de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erlendirilmesi ve imalat resimlerinin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izilmesi,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m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itleri ve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leminde dikkat edilecek hususlar incelenip deftere yaz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 metni (2)"/>
              <w:shd w:val="clear" w:color="auto" w:fill="auto"/>
              <w:bidi w:val="0"/>
              <w:spacing w:after="0" w:line="240" w:lineRule="auto"/>
              <w:ind w:left="176" w:right="0" w:firstLine="0"/>
              <w:jc w:val="both"/>
              <w:rPr>
                <w:b w:val="0"/>
                <w:bCs w:val="0"/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clear" w:color="auto" w:fill="ffffff"/>
                <w:rtl w:val="0"/>
              </w:rPr>
              <w:t xml:space="preserve">Kaynak ve Plastik 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Ş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ekil Verme: Kaynak y</w:t>
            </w:r>
            <w:r>
              <w:rPr>
                <w:b w:val="1"/>
                <w:bCs w:val="1"/>
                <w:shd w:val="clear" w:color="auto" w:fill="ffffff"/>
                <w:rtl w:val="0"/>
                <w:lang w:val="sv-SE"/>
              </w:rPr>
              <w:t>ö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ntemleri hakk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ı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nda bilgi verilip yap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ı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 xml:space="preserve">lan uygulamalara ait Teknik Resimler 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ç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izilip gerekli a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çı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klamalar yap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ı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lmal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ı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d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>ı</w:t>
            </w:r>
            <w:r>
              <w:rPr>
                <w:b w:val="1"/>
                <w:bCs w:val="1"/>
                <w:shd w:val="clear" w:color="auto" w:fill="ffffff"/>
                <w:rtl w:val="0"/>
              </w:rPr>
              <w:t xml:space="preserve">r. </w:t>
            </w:r>
            <w:r>
              <w:rPr>
                <w:b w:val="0"/>
                <w:bCs w:val="0"/>
                <w:shd w:val="nil" w:color="auto" w:fill="auto"/>
                <w:rtl w:val="0"/>
                <w:lang w:val="de-DE"/>
              </w:rPr>
              <w:t xml:space="preserve">Plastik 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ekil verme, d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vme, haddeleme ve sa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ç </w:t>
            </w:r>
            <w:r>
              <w:rPr>
                <w:b w:val="0"/>
                <w:bCs w:val="0"/>
                <w:shd w:val="nil" w:color="auto" w:fill="auto"/>
                <w:rtl w:val="0"/>
              </w:rPr>
              <w:t>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leme gibi 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lemlerin 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zellikleri incelenmeli ve gerekli a</w:t>
            </w:r>
            <w:r>
              <w:rPr>
                <w:b w:val="0"/>
                <w:bCs w:val="0"/>
                <w:shd w:val="nil" w:color="auto" w:fill="auto"/>
                <w:rtl w:val="0"/>
              </w:rPr>
              <w:t>çı</w:t>
            </w:r>
            <w:r>
              <w:rPr>
                <w:b w:val="0"/>
                <w:bCs w:val="0"/>
                <w:shd w:val="nil" w:color="auto" w:fill="auto"/>
                <w:rtl w:val="0"/>
              </w:rPr>
              <w:t>klamalar yap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lmal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d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r.</w:t>
            </w:r>
          </w:p>
          <w:p>
            <w:pPr>
              <w:pStyle w:val="Gövde metni (2)"/>
              <w:shd w:val="clear" w:color="auto" w:fill="auto"/>
              <w:spacing w:after="0" w:line="240" w:lineRule="auto"/>
              <w:ind w:left="560" w:hanging="360"/>
              <w:jc w:val="both"/>
              <w:rPr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bidi w:val="0"/>
              <w:spacing w:after="0" w:line="240" w:lineRule="auto"/>
              <w:ind w:left="560" w:right="0" w:hanging="36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II. Alan: Fabrika Organizasyonu ve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netimi</w:t>
            </w:r>
          </w:p>
          <w:p>
            <w:pPr>
              <w:pStyle w:val="Gövde metni"/>
              <w:shd w:val="clear" w:color="auto" w:fill="auto"/>
              <w:bidi w:val="0"/>
              <w:spacing w:before="0" w:after="0" w:line="240" w:lineRule="auto"/>
              <w:ind w:left="198" w:right="34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Fabrika Organizasyonu ve Y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netimi alan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ndaki stajlar,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n ve/veya hizmet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  <w:lang w:val="de-DE"/>
              </w:rPr>
              <w:t>reten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letmelerde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labilece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 xml:space="preserve">i gibi 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tma, so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utma ve havaland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rma projelerini yapan i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letmelerde de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labilir. 20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ü </w:t>
            </w:r>
            <w:r>
              <w:rPr>
                <w:shd w:val="nil" w:color="auto" w:fill="auto"/>
                <w:rtl w:val="0"/>
              </w:rPr>
              <w:t>kapsayan uygulama 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</w:t>
            </w:r>
            <w:r>
              <w:rPr>
                <w:shd w:val="nil" w:color="auto" w:fill="auto"/>
                <w:rtl w:val="0"/>
              </w:rPr>
              <w:t>ğı</w:t>
            </w:r>
            <w:r>
              <w:rPr>
                <w:shd w:val="nil" w:color="auto" w:fill="auto"/>
                <w:rtl w:val="0"/>
              </w:rPr>
              <w:t>daki konularda olmal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Gövde metni (2)"/>
              <w:shd w:val="clear" w:color="auto" w:fill="auto"/>
              <w:bidi w:val="0"/>
              <w:spacing w:after="0" w:line="240" w:lineRule="auto"/>
              <w:ind w:left="176" w:right="0" w:hanging="16"/>
              <w:jc w:val="both"/>
              <w:rPr>
                <w:b w:val="0"/>
                <w:bCs w:val="0"/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</w:rPr>
              <w:t>Fabrika Organizasyonu ve Y</w:t>
            </w:r>
            <w:r>
              <w:rPr>
                <w:b w:val="1"/>
                <w:bCs w:val="1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1"/>
                <w:bCs w:val="1"/>
                <w:shd w:val="nil" w:color="auto" w:fill="auto"/>
                <w:rtl w:val="0"/>
              </w:rPr>
              <w:t>netimi (s</w:t>
            </w:r>
            <w:r>
              <w:rPr>
                <w:b w:val="1"/>
                <w:bCs w:val="1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</w:rPr>
              <w:t>resi 2 hafta):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 Fabrikan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n 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rg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tsel yap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, fabrikada yer alan i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et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d</w:t>
            </w:r>
            <w:r>
              <w:rPr>
                <w:b w:val="0"/>
                <w:bCs w:val="0"/>
                <w:shd w:val="nil" w:color="auto" w:fill="auto"/>
                <w:rtl w:val="0"/>
              </w:rPr>
              <w:t>ü ç</w:t>
            </w:r>
            <w:r>
              <w:rPr>
                <w:b w:val="0"/>
                <w:bCs w:val="0"/>
                <w:shd w:val="nil" w:color="auto" w:fill="auto"/>
                <w:rtl w:val="0"/>
              </w:rPr>
              <w:t>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ış</w:t>
            </w:r>
            <w:r>
              <w:rPr>
                <w:b w:val="0"/>
                <w:bCs w:val="0"/>
                <w:shd w:val="nil" w:color="auto" w:fill="auto"/>
                <w:rtl w:val="0"/>
              </w:rPr>
              <w:t>malar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 ara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lmas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, 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retim planlama ve kontrol teknikleri, i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g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venli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  <w:lang w:val="it-IT"/>
              </w:rPr>
              <w:t>i, 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şç</w:t>
            </w:r>
            <w:r>
              <w:rPr>
                <w:b w:val="0"/>
                <w:bCs w:val="0"/>
                <w:shd w:val="nil" w:color="auto" w:fill="auto"/>
                <w:rtl w:val="0"/>
              </w:rPr>
              <w:t>i-i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veren ili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kileri, sat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 alma 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lemlerinin uygulan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ış ş</w:t>
            </w:r>
            <w:r>
              <w:rPr>
                <w:b w:val="0"/>
                <w:bCs w:val="0"/>
                <w:shd w:val="nil" w:color="auto" w:fill="auto"/>
                <w:rtl w:val="0"/>
              </w:rPr>
              <w:t>ekli, hammadde temini, depolama ve stoklaman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 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letme i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indeki 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nemi, stok bulundurma nedenleri, stok kontrolde maliyet unsurlar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, bak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m 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niteleri ve hedefleri, 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retimi art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  <w:lang w:val="it-IT"/>
              </w:rPr>
              <w:t xml:space="preserve">rma 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abalar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, kalite kontrol d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zenleri, toplam kalite y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netimine ili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kin 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al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ış</w:t>
            </w:r>
            <w:r>
              <w:rPr>
                <w:b w:val="0"/>
                <w:bCs w:val="0"/>
                <w:shd w:val="nil" w:color="auto" w:fill="auto"/>
                <w:rtl w:val="0"/>
              </w:rPr>
              <w:t>malar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 tespiti, g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üç 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ve enerji 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nitelerinin analizi (elektrik da</w:t>
            </w:r>
            <w:r>
              <w:rPr>
                <w:b w:val="0"/>
                <w:bCs w:val="0"/>
                <w:shd w:val="nil" w:color="auto" w:fill="auto"/>
                <w:rtl w:val="0"/>
              </w:rPr>
              <w:t>ğı</w:t>
            </w:r>
            <w:r>
              <w:rPr>
                <w:b w:val="0"/>
                <w:bCs w:val="0"/>
                <w:shd w:val="nil" w:color="auto" w:fill="auto"/>
                <w:rtl w:val="0"/>
              </w:rPr>
              <w:t>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m 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ebekesi ba</w:t>
            </w:r>
            <w:r>
              <w:rPr>
                <w:b w:val="0"/>
                <w:bCs w:val="0"/>
                <w:shd w:val="nil" w:color="auto" w:fill="auto"/>
                <w:rtl w:val="0"/>
              </w:rPr>
              <w:t>ğ</w:t>
            </w:r>
            <w:r>
              <w:rPr>
                <w:b w:val="0"/>
                <w:bCs w:val="0"/>
                <w:shd w:val="nil" w:color="auto" w:fill="auto"/>
                <w:rtl w:val="0"/>
              </w:rPr>
              <w:t>lant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ve g</w:t>
            </w:r>
            <w:r>
              <w:rPr>
                <w:b w:val="0"/>
                <w:bCs w:val="0"/>
                <w:shd w:val="nil" w:color="auto" w:fill="auto"/>
                <w:rtl w:val="0"/>
              </w:rPr>
              <w:t>üç</w:t>
            </w:r>
            <w:r>
              <w:rPr>
                <w:b w:val="0"/>
                <w:bCs w:val="0"/>
                <w:shd w:val="nil" w:color="auto" w:fill="auto"/>
                <w:rtl w:val="0"/>
              </w:rPr>
              <w:t>leri ile), AR-GE faaliyetlerinin ara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lmas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.</w:t>
            </w:r>
          </w:p>
          <w:p>
            <w:pPr>
              <w:pStyle w:val="Gövde metni (2)"/>
              <w:shd w:val="clear" w:color="auto" w:fill="auto"/>
              <w:bidi w:val="0"/>
              <w:spacing w:after="0" w:line="240" w:lineRule="auto"/>
              <w:ind w:left="176" w:right="0" w:firstLine="12"/>
              <w:jc w:val="both"/>
              <w:rPr>
                <w:b w:val="0"/>
                <w:bCs w:val="0"/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retim ve Montaj 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İş</w:t>
            </w:r>
            <w:r>
              <w:rPr>
                <w:b w:val="1"/>
                <w:bCs w:val="1"/>
                <w:shd w:val="nil" w:color="auto" w:fill="auto"/>
                <w:rtl w:val="0"/>
              </w:rPr>
              <w:t>lemleri (s</w:t>
            </w:r>
            <w:r>
              <w:rPr>
                <w:b w:val="1"/>
                <w:bCs w:val="1"/>
                <w:shd w:val="nil" w:color="auto" w:fill="auto"/>
                <w:rtl w:val="0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resi 2 hafta): </w:t>
            </w:r>
            <w:r>
              <w:rPr>
                <w:b w:val="0"/>
                <w:bCs w:val="0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retimi yap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lan malzeme ve te</w:t>
            </w:r>
            <w:r>
              <w:rPr>
                <w:b w:val="0"/>
                <w:bCs w:val="0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hd w:val="nil" w:color="auto" w:fill="auto"/>
                <w:rtl w:val="0"/>
              </w:rPr>
              <w:t>hizat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 projelendirme a</w:t>
            </w:r>
            <w:r>
              <w:rPr>
                <w:b w:val="0"/>
                <w:bCs w:val="0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hd w:val="nil" w:color="auto" w:fill="auto"/>
                <w:rtl w:val="0"/>
              </w:rPr>
              <w:t>amalar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  <w:lang w:val="fr-FR"/>
              </w:rPr>
              <w:t>n et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d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; </w:t>
            </w:r>
            <w:r>
              <w:rPr>
                <w:b w:val="0"/>
                <w:bCs w:val="0"/>
                <w:shd w:val="nil" w:color="auto" w:fill="auto"/>
                <w:rtl w:val="0"/>
              </w:rPr>
              <w:t>ü</w:t>
            </w:r>
            <w:r>
              <w:rPr>
                <w:b w:val="0"/>
                <w:bCs w:val="0"/>
                <w:shd w:val="nil" w:color="auto" w:fill="auto"/>
                <w:rtl w:val="0"/>
              </w:rPr>
              <w:t>retimde kullan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lan tezg</w:t>
            </w:r>
            <w:r>
              <w:rPr>
                <w:b w:val="0"/>
                <w:bCs w:val="0"/>
                <w:shd w:val="nil" w:color="auto" w:fill="auto"/>
                <w:rtl w:val="0"/>
              </w:rPr>
              <w:t>â</w:t>
            </w:r>
            <w:r>
              <w:rPr>
                <w:b w:val="0"/>
                <w:bCs w:val="0"/>
                <w:shd w:val="nil" w:color="auto" w:fill="auto"/>
                <w:rtl w:val="0"/>
              </w:rPr>
              <w:t>h ve makinelerde i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ş </w:t>
            </w:r>
            <w:r>
              <w:rPr>
                <w:b w:val="0"/>
                <w:bCs w:val="0"/>
                <w:shd w:val="nil" w:color="auto" w:fill="auto"/>
                <w:rtl w:val="0"/>
              </w:rPr>
              <w:t>ak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ışı </w:t>
            </w:r>
            <w:r>
              <w:rPr>
                <w:b w:val="0"/>
                <w:bCs w:val="0"/>
                <w:shd w:val="nil" w:color="auto" w:fill="auto"/>
                <w:rtl w:val="0"/>
              </w:rPr>
              <w:t>ve imalat zaman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n incelenmesi; montajda uygulanan y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 xml:space="preserve">ntem ve teknikler belirlenerek varsa </w:t>
            </w:r>
            <w:r>
              <w:rPr>
                <w:b w:val="0"/>
                <w:bCs w:val="0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0"/>
                <w:bCs w:val="0"/>
                <w:shd w:val="nil" w:color="auto" w:fill="auto"/>
                <w:rtl w:val="0"/>
              </w:rPr>
              <w:t>nerilerle birlikte deftere yaz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l</w:t>
            </w:r>
            <w:r>
              <w:rPr>
                <w:b w:val="0"/>
                <w:bCs w:val="0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hd w:val="nil" w:color="auto" w:fill="auto"/>
                <w:rtl w:val="0"/>
              </w:rPr>
              <w:t>r.</w:t>
            </w:r>
          </w:p>
          <w:p>
            <w:pPr>
              <w:pStyle w:val="Gövde metni"/>
              <w:spacing w:before="0" w:after="0" w:line="240" w:lineRule="auto"/>
              <w:ind w:left="171" w:right="340" w:firstLine="0"/>
              <w:jc w:val="both"/>
              <w:rPr>
                <w:b w:val="1"/>
                <w:bCs w:val="1"/>
                <w:shd w:val="nil" w:color="auto" w:fill="auto"/>
              </w:rPr>
            </w:pPr>
          </w:p>
          <w:p>
            <w:pPr>
              <w:pStyle w:val="Gövde metni"/>
              <w:bidi w:val="0"/>
              <w:spacing w:before="0" w:after="0" w:line="240" w:lineRule="auto"/>
              <w:ind w:left="0" w:right="340" w:firstLine="0"/>
              <w:jc w:val="both"/>
              <w:rPr>
                <w:b w:val="1"/>
                <w:bCs w:val="1"/>
                <w:shd w:val="nil" w:color="auto" w:fill="auto"/>
                <w:rtl w:val="0"/>
              </w:rPr>
            </w:pP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MEKATRON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hd w:val="nil" w:color="auto" w:fill="auto"/>
                <w:rtl w:val="0"/>
              </w:rPr>
              <w:t>K M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HEND</w:t>
            </w:r>
            <w:r>
              <w:rPr>
                <w:b w:val="1"/>
                <w:bCs w:val="1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hd w:val="nil" w:color="auto" w:fill="auto"/>
                <w:rtl w:val="0"/>
              </w:rPr>
              <w:t>SL</w:t>
            </w:r>
            <w:r>
              <w:rPr>
                <w:b w:val="1"/>
                <w:bCs w:val="1"/>
                <w:shd w:val="nil" w:color="auto" w:fill="auto"/>
                <w:rtl w:val="0"/>
              </w:rPr>
              <w:t xml:space="preserve">İĞİ </w:t>
            </w:r>
            <w:r>
              <w:rPr>
                <w:b w:val="1"/>
                <w:bCs w:val="1"/>
                <w:shd w:val="nil" w:color="auto" w:fill="auto"/>
                <w:rtl w:val="0"/>
              </w:rPr>
              <w:t>B</w:t>
            </w:r>
            <w:r>
              <w:rPr>
                <w:b w:val="1"/>
                <w:bCs w:val="1"/>
                <w:shd w:val="nil" w:color="auto" w:fill="auto"/>
                <w:rtl w:val="0"/>
              </w:rPr>
              <w:t>Ö</w:t>
            </w:r>
            <w:r>
              <w:rPr>
                <w:b w:val="1"/>
                <w:bCs w:val="1"/>
                <w:shd w:val="nil" w:color="auto" w:fill="auto"/>
                <w:rtl w:val="0"/>
              </w:rPr>
              <w:t>L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hd w:val="nil" w:color="auto" w:fill="auto"/>
                <w:rtl w:val="0"/>
              </w:rPr>
              <w:t>M</w:t>
            </w:r>
            <w:r>
              <w:rPr>
                <w:b w:val="1"/>
                <w:bCs w:val="1"/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Gövde metni"/>
              <w:bidi w:val="0"/>
              <w:spacing w:before="0" w:after="0" w:line="240" w:lineRule="auto"/>
              <w:ind w:left="171" w:right="34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Her biri 20 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nden ibaret, staj-1 ve staj-2 olarak belirtilen stajlar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kurumlarda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 Ancak b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y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k 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ekli kurumlar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yerle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kelerde yer alan,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birimlerinde(AR-GE, 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</w:rPr>
              <w:t>retim, Tasar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m, Kalite vb. birimlerinde) </w:t>
            </w:r>
            <w:r>
              <w:rPr>
                <w:shd w:val="nil" w:color="auto" w:fill="auto"/>
                <w:rtl w:val="0"/>
              </w:rPr>
              <w:t>öğ</w:t>
            </w:r>
            <w:r>
              <w:rPr>
                <w:shd w:val="nil" w:color="auto" w:fill="auto"/>
                <w:rtl w:val="0"/>
              </w:rPr>
              <w:t>renciler her iki staj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da yapabilirler.   </w:t>
            </w:r>
          </w:p>
          <w:p>
            <w:pPr>
              <w:pStyle w:val="Gövde metni"/>
              <w:numPr>
                <w:ilvl w:val="0"/>
                <w:numId w:val="76"/>
              </w:numPr>
              <w:bidi w:val="0"/>
              <w:spacing w:before="0" w:after="0" w:line="240" w:lineRule="auto"/>
              <w:ind w:right="340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Öğ</w:t>
            </w:r>
            <w:r>
              <w:rPr>
                <w:shd w:val="nil" w:color="auto" w:fill="auto"/>
                <w:rtl w:val="0"/>
              </w:rPr>
              <w:t>renciler stajlar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, Mekatronik 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hendisinin bulundu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u birimlerde yapmal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rlar.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ayet Mekatronik 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hendisi bulunmuyorsa, Makine 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hendisi veya Elektrik Elektronik 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hendisinin bulunma 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art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aran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r.</w:t>
            </w:r>
          </w:p>
          <w:p>
            <w:pPr>
              <w:pStyle w:val="Gövde metni"/>
              <w:numPr>
                <w:ilvl w:val="0"/>
                <w:numId w:val="76"/>
              </w:numPr>
              <w:bidi w:val="0"/>
              <w:spacing w:before="0" w:after="0" w:line="240" w:lineRule="auto"/>
              <w:ind w:right="340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Staj defterleri, defter sayfalar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ndaki format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korunmas</w:t>
            </w:r>
            <w:r>
              <w:rPr>
                <w:shd w:val="nil" w:color="auto" w:fill="auto"/>
                <w:rtl w:val="0"/>
              </w:rPr>
              <w:t>ı ş</w:t>
            </w:r>
            <w:r>
              <w:rPr>
                <w:shd w:val="nil" w:color="auto" w:fill="auto"/>
                <w:rtl w:val="0"/>
              </w:rPr>
              <w:t>art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ile bilgisayar 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>ı ş</w:t>
            </w:r>
            <w:r>
              <w:rPr>
                <w:shd w:val="nil" w:color="auto" w:fill="auto"/>
                <w:rtl w:val="0"/>
              </w:rPr>
              <w:t>eklinde yaz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larak haz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rlanabilir. Zorunlu kal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nmas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halinde el yaz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ile staj defteri yaz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labilir.</w:t>
            </w:r>
          </w:p>
          <w:p>
            <w:pPr>
              <w:pStyle w:val="Gövde metni"/>
              <w:numPr>
                <w:ilvl w:val="0"/>
                <w:numId w:val="76"/>
              </w:numPr>
              <w:bidi w:val="0"/>
              <w:spacing w:before="0" w:after="0" w:line="240" w:lineRule="auto"/>
              <w:ind w:right="340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>Staj defterinde staj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ld</w:t>
            </w:r>
            <w:r>
              <w:rPr>
                <w:shd w:val="nil" w:color="auto" w:fill="auto"/>
                <w:rtl w:val="0"/>
              </w:rPr>
              <w:t xml:space="preserve">ığı </w:t>
            </w:r>
            <w:r>
              <w:rPr>
                <w:shd w:val="nil" w:color="auto" w:fill="auto"/>
                <w:rtl w:val="0"/>
              </w:rPr>
              <w:t>her bir g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 tarihi a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a belirtilmelidir, her bir sayfas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staj yap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ilgili birimin m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hendisi taraf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ndan imzalan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p ka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elenmelidir. Ka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ede unvan ve diploma numaras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belirtilmi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olmal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r. </w:t>
            </w:r>
          </w:p>
          <w:p>
            <w:pPr>
              <w:pStyle w:val="Gövde metni"/>
              <w:numPr>
                <w:ilvl w:val="0"/>
                <w:numId w:val="76"/>
              </w:numPr>
              <w:bidi w:val="0"/>
              <w:spacing w:before="0" w:after="0" w:line="240" w:lineRule="auto"/>
              <w:ind w:right="340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Staj yapacak </w:t>
            </w:r>
            <w:r>
              <w:rPr>
                <w:shd w:val="nil" w:color="auto" w:fill="auto"/>
                <w:rtl w:val="0"/>
              </w:rPr>
              <w:t>öğ</w:t>
            </w:r>
            <w:r>
              <w:rPr>
                <w:shd w:val="nil" w:color="auto" w:fill="auto"/>
                <w:rtl w:val="0"/>
              </w:rPr>
              <w:t>renciler, staj defterlerinde, staj yapt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klar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kurumu tan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tan bilgilerini, ilgili birimin faaliyet alanlar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 xml:space="preserve">,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n ile ilgili detayl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 xml:space="preserve">teknik bilgileri, </w:t>
            </w:r>
            <w:r>
              <w:rPr>
                <w:shd w:val="nil" w:color="auto" w:fill="auto"/>
                <w:rtl w:val="0"/>
              </w:rPr>
              <w:t>öğ</w:t>
            </w:r>
            <w:r>
              <w:rPr>
                <w:shd w:val="nil" w:color="auto" w:fill="auto"/>
                <w:rtl w:val="0"/>
              </w:rPr>
              <w:t>rencinin bizzat kendisi taraf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ndan 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>tirmi</w:t>
            </w:r>
            <w:r>
              <w:rPr>
                <w:shd w:val="nil" w:color="auto" w:fill="auto"/>
                <w:rtl w:val="0"/>
              </w:rPr>
              <w:t xml:space="preserve">ş </w:t>
            </w:r>
            <w:r>
              <w:rPr>
                <w:shd w:val="nil" w:color="auto" w:fill="auto"/>
                <w:rtl w:val="0"/>
              </w:rPr>
              <w:t>oldu</w:t>
            </w:r>
            <w:r>
              <w:rPr>
                <w:shd w:val="nil" w:color="auto" w:fill="auto"/>
                <w:rtl w:val="0"/>
              </w:rPr>
              <w:t>ğ</w:t>
            </w:r>
            <w:r>
              <w:rPr>
                <w:shd w:val="nil" w:color="auto" w:fill="auto"/>
                <w:rtl w:val="0"/>
              </w:rPr>
              <w:t>u en az 5 farkl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uygulamalar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kapsayacak bi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imde, a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klay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bir dilde yazarak aktarmal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rlar. Staj defterine aktar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lan bilgiler gerek g</w:t>
            </w:r>
            <w:r>
              <w:rPr>
                <w:shd w:val="nil" w:color="auto" w:fill="auto"/>
                <w:rtl w:val="0"/>
                <w:lang w:val="sv-SE"/>
              </w:rPr>
              <w:t>ö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ld</w:t>
            </w:r>
            <w:r>
              <w:rPr>
                <w:shd w:val="nil" w:color="auto" w:fill="auto"/>
                <w:rtl w:val="0"/>
              </w:rPr>
              <w:t>üğü</w:t>
            </w:r>
            <w:r>
              <w:rPr>
                <w:shd w:val="nil" w:color="auto" w:fill="auto"/>
                <w:rtl w:val="0"/>
              </w:rPr>
              <w:t xml:space="preserve">nde teknik 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izimlerle, resimlerle ve a</w:t>
            </w:r>
            <w:r>
              <w:rPr>
                <w:shd w:val="nil" w:color="auto" w:fill="auto"/>
                <w:rtl w:val="0"/>
              </w:rPr>
              <w:t>çı</w:t>
            </w:r>
            <w:r>
              <w:rPr>
                <w:shd w:val="nil" w:color="auto" w:fill="auto"/>
                <w:rtl w:val="0"/>
              </w:rPr>
              <w:t>klay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c</w:t>
            </w:r>
            <w:r>
              <w:rPr>
                <w:shd w:val="nil" w:color="auto" w:fill="auto"/>
                <w:rtl w:val="0"/>
              </w:rPr>
              <w:t>ı ş</w:t>
            </w:r>
            <w:r>
              <w:rPr>
                <w:shd w:val="nil" w:color="auto" w:fill="auto"/>
                <w:rtl w:val="0"/>
              </w:rPr>
              <w:t xml:space="preserve">emalarla desteklemelidirler.    </w:t>
            </w:r>
          </w:p>
          <w:p>
            <w:pPr>
              <w:pStyle w:val="Gövde metni"/>
              <w:numPr>
                <w:ilvl w:val="0"/>
                <w:numId w:val="76"/>
              </w:numPr>
              <w:shd w:val="clear" w:color="auto" w:fill="auto"/>
              <w:bidi w:val="0"/>
              <w:spacing w:before="0" w:after="184" w:line="240" w:lineRule="auto"/>
              <w:ind w:right="340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Staj yapacak </w:t>
            </w:r>
            <w:r>
              <w:rPr>
                <w:shd w:val="nil" w:color="auto" w:fill="auto"/>
                <w:rtl w:val="0"/>
              </w:rPr>
              <w:t>öğ</w:t>
            </w:r>
            <w:r>
              <w:rPr>
                <w:shd w:val="nil" w:color="auto" w:fill="auto"/>
                <w:rtl w:val="0"/>
              </w:rPr>
              <w:t>renciler uygulamalar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</w:t>
            </w:r>
            <w:r>
              <w:rPr>
                <w:shd w:val="nil" w:color="auto" w:fill="auto"/>
                <w:rtl w:val="0"/>
              </w:rPr>
              <w:t xml:space="preserve">ı </w:t>
            </w:r>
            <w:r>
              <w:rPr>
                <w:shd w:val="nil" w:color="auto" w:fill="auto"/>
                <w:rtl w:val="0"/>
              </w:rPr>
              <w:t>mekanik ve elektrik-elektronik sistemlerini bar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nd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ran, yaz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</w:rPr>
              <w:t>ı</w:t>
            </w:r>
            <w:r>
              <w:rPr>
                <w:shd w:val="nil" w:color="auto" w:fill="auto"/>
                <w:rtl w:val="0"/>
              </w:rPr>
              <w:t>m i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 xml:space="preserve">erikli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r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 xml:space="preserve">nler </w:t>
            </w:r>
            <w:r>
              <w:rPr>
                <w:shd w:val="nil" w:color="auto" w:fill="auto"/>
                <w:rtl w:val="0"/>
              </w:rPr>
              <w:t>ü</w:t>
            </w:r>
            <w:r>
              <w:rPr>
                <w:shd w:val="nil" w:color="auto" w:fill="auto"/>
                <w:rtl w:val="0"/>
              </w:rPr>
              <w:t>zerine ger</w:t>
            </w:r>
            <w:r>
              <w:rPr>
                <w:shd w:val="nil" w:color="auto" w:fill="auto"/>
                <w:rtl w:val="0"/>
              </w:rPr>
              <w:t>ç</w:t>
            </w:r>
            <w:r>
              <w:rPr>
                <w:shd w:val="nil" w:color="auto" w:fill="auto"/>
                <w:rtl w:val="0"/>
              </w:rPr>
              <w:t>ekle</w:t>
            </w:r>
            <w:r>
              <w:rPr>
                <w:shd w:val="nil" w:color="auto" w:fill="auto"/>
                <w:rtl w:val="0"/>
              </w:rPr>
              <w:t>ş</w:t>
            </w:r>
            <w:r>
              <w:rPr>
                <w:shd w:val="nil" w:color="auto" w:fill="auto"/>
                <w:rtl w:val="0"/>
              </w:rPr>
              <w:t xml:space="preserve">tireceklerdir.  </w:t>
            </w:r>
          </w:p>
          <w:p>
            <w:pPr>
              <w:pStyle w:val="Gövde metni (2)"/>
              <w:shd w:val="clear" w:color="auto" w:fill="auto"/>
              <w:spacing w:after="0" w:line="276" w:lineRule="auto"/>
              <w:ind w:left="560" w:hanging="360"/>
              <w:jc w:val="both"/>
              <w:rPr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spacing w:after="0" w:line="276" w:lineRule="auto"/>
              <w:ind w:left="560" w:hanging="360"/>
              <w:jc w:val="both"/>
              <w:rPr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spacing w:after="0" w:line="276" w:lineRule="auto"/>
              <w:ind w:left="560" w:hanging="360"/>
              <w:jc w:val="both"/>
              <w:rPr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spacing w:after="0" w:line="276" w:lineRule="auto"/>
              <w:jc w:val="both"/>
              <w:rPr>
                <w:shd w:val="nil" w:color="auto" w:fill="auto"/>
              </w:rPr>
            </w:pPr>
          </w:p>
          <w:p>
            <w:pPr>
              <w:pStyle w:val="Gövde metni (2)"/>
              <w:shd w:val="clear" w:color="auto" w:fill="auto"/>
              <w:bidi w:val="0"/>
              <w:spacing w:after="0" w:line="276" w:lineRule="auto"/>
              <w:ind w:left="0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METALURJ</w:t>
            </w:r>
            <w:r>
              <w:rPr>
                <w:shd w:val="nil" w:color="auto" w:fill="auto"/>
                <w:rtl w:val="0"/>
              </w:rPr>
              <w:t xml:space="preserve">İ </w:t>
            </w:r>
            <w:r>
              <w:rPr>
                <w:shd w:val="nil" w:color="auto" w:fill="auto"/>
                <w:rtl w:val="0"/>
                <w:lang w:val="de-DE"/>
              </w:rPr>
              <w:t>VE MALZEME 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  <w:lang w:val="de-DE"/>
              </w:rPr>
              <w:t>HEND</w:t>
            </w:r>
            <w:r>
              <w:rPr>
                <w:shd w:val="nil" w:color="auto" w:fill="auto"/>
                <w:rtl w:val="0"/>
              </w:rPr>
              <w:t>İ</w:t>
            </w:r>
            <w:r>
              <w:rPr>
                <w:shd w:val="nil" w:color="auto" w:fill="auto"/>
                <w:rtl w:val="0"/>
              </w:rPr>
              <w:t>SL</w:t>
            </w:r>
            <w:r>
              <w:rPr>
                <w:shd w:val="nil" w:color="auto" w:fill="auto"/>
                <w:rtl w:val="0"/>
              </w:rPr>
              <w:t xml:space="preserve">İĞİ </w:t>
            </w:r>
            <w:r>
              <w:rPr>
                <w:shd w:val="nil" w:color="auto" w:fill="auto"/>
                <w:rtl w:val="0"/>
              </w:rPr>
              <w:t>B</w:t>
            </w:r>
            <w:r>
              <w:rPr>
                <w:shd w:val="nil" w:color="auto" w:fill="auto"/>
                <w:rtl w:val="0"/>
              </w:rPr>
              <w:t>Ö</w:t>
            </w:r>
            <w:r>
              <w:rPr>
                <w:shd w:val="nil" w:color="auto" w:fill="auto"/>
                <w:rtl w:val="0"/>
              </w:rPr>
              <w:t>L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  <w:r>
              <w:rPr>
                <w:shd w:val="nil" w:color="auto" w:fill="auto"/>
                <w:rtl w:val="0"/>
              </w:rPr>
              <w:t>M</w:t>
            </w:r>
            <w:r>
              <w:rPr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m_1170161547033259418gmail-gvdemetni20"/>
              <w:bidi w:val="0"/>
              <w:spacing w:before="0" w:after="0"/>
              <w:ind w:left="176" w:right="0" w:firstLine="0"/>
              <w:jc w:val="both"/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Staj raporu, staj defterindeki bi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 xml:space="preserve">im korunmak 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art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yla ve 20 sayfadan az olmamak kayd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yla okunakl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 xml:space="preserve">ve tertipli bir 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ekilde el yaz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 xml:space="preserve">yla veya bilgisayar 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kt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olarak haz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rlanabilir.</w:t>
            </w:r>
          </w:p>
          <w:p>
            <w:pPr>
              <w:pStyle w:val="m_1170161547033259418gmail-gvdemetni0"/>
              <w:bidi w:val="0"/>
              <w:spacing w:before="0" w:after="0"/>
              <w:ind w:left="176" w:right="0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Stajlar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in demir-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elik fabrikalar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d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 fabrikalar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, otomotiv ve makine imalat sanayi, 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minyum ve bak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 gibi demir 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ışı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metal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retim fabrikalar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 -cam sanayi ve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lem fabrikalar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gibi metal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rji ve malzeme konusunda faaliyet g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steren fabrikalar se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ilebilir.</w:t>
            </w:r>
          </w:p>
          <w:p>
            <w:pPr>
              <w:pStyle w:val="m_1170161547033259418gmail-gvdemetni0"/>
              <w:bidi w:val="0"/>
              <w:spacing w:before="0" w:after="0"/>
              <w:ind w:left="176" w:right="0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Stajlar 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da belirtilen konular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kapsayan iki farkl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alanda yap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lmal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m_1170161547033259418gmail-gvdemetni20"/>
              <w:bidi w:val="0"/>
              <w:spacing w:before="0" w:after="0"/>
              <w:ind w:left="0" w:right="0" w:firstLine="0"/>
              <w:jc w:val="both"/>
              <w:rPr>
                <w:b w:val="1"/>
                <w:bCs w:val="1"/>
                <w:outline w:val="0"/>
                <w:color w:val="ff0000"/>
                <w:sz w:val="18"/>
                <w:szCs w:val="18"/>
                <w:u w:color="ff0000"/>
                <w:shd w:val="nil" w:color="auto" w:fill="auto"/>
                <w:rtl w:val="0"/>
                <w14:textFill>
                  <w14:solidFill>
                    <w14:srgbClr w14:val="FF0000"/>
                  </w14:solidFill>
                </w14:textFill>
              </w:rPr>
            </w:pPr>
            <w:r>
              <w:rPr>
                <w:b w:val="1"/>
                <w:bCs w:val="1"/>
                <w:outline w:val="0"/>
                <w:color w:val="ff0000"/>
                <w:sz w:val="18"/>
                <w:szCs w:val="18"/>
                <w:u w:color="ff0000"/>
                <w:shd w:val="nil" w:color="auto" w:fill="auto"/>
                <w:rtl w:val="0"/>
                <w14:textFill>
                  <w14:solidFill>
                    <w14:srgbClr w14:val="FF0000"/>
                  </w14:solidFill>
                </w14:textFill>
              </w:rPr>
              <w:t xml:space="preserve">    </w:t>
            </w:r>
            <w:r>
              <w:rPr>
                <w:b w:val="1"/>
                <w:bCs w:val="1"/>
                <w:outline w:val="0"/>
                <w:color w:val="000000"/>
                <w:sz w:val="18"/>
                <w:szCs w:val="1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 xml:space="preserve">I. Alan: </w:t>
            </w:r>
            <w:r>
              <w:rPr>
                <w:b w:val="1"/>
                <w:bCs w:val="1"/>
                <w:outline w:val="0"/>
                <w:color w:val="000000"/>
                <w:sz w:val="18"/>
                <w:szCs w:val="18"/>
                <w:u w:color="000000"/>
                <w:shd w:val="nil" w:color="auto" w:fill="auto"/>
                <w:rtl w:val="0"/>
                <w:lang w:val="de-DE"/>
                <w14:textFill>
                  <w14:solidFill>
                    <w14:srgbClr w14:val="000000"/>
                  </w14:solidFill>
                </w14:textFill>
              </w:rPr>
              <w:t>Ü</w:t>
            </w:r>
            <w:r>
              <w:rPr>
                <w:b w:val="1"/>
                <w:bCs w:val="1"/>
                <w:outline w:val="0"/>
                <w:color w:val="000000"/>
                <w:sz w:val="18"/>
                <w:szCs w:val="18"/>
                <w:u w:color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retim</w:t>
            </w:r>
          </w:p>
          <w:p>
            <w:pPr>
              <w:pStyle w:val="m_1170161547033259418gmail-gvdemetni0"/>
              <w:numPr>
                <w:ilvl w:val="0"/>
                <w:numId w:val="77"/>
              </w:numPr>
              <w:bidi w:val="0"/>
              <w:spacing w:before="0" w:after="0"/>
              <w:ind w:right="0"/>
              <w:jc w:val="both"/>
              <w:rPr>
                <w:sz w:val="18"/>
                <w:szCs w:val="18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rencilerin, Metalurji ve Malzeme 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hendisli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 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kapsam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erisine giren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retim staj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yapmalar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gerekmektedir.</w:t>
            </w:r>
          </w:p>
          <w:p>
            <w:pPr>
              <w:pStyle w:val="m_1170161547033259418gmail-gvdemetni0"/>
              <w:numPr>
                <w:ilvl w:val="0"/>
                <w:numId w:val="77"/>
              </w:numPr>
              <w:bidi w:val="0"/>
              <w:spacing w:before="0" w:after="0"/>
              <w:ind w:right="0"/>
              <w:jc w:val="both"/>
              <w:rPr>
                <w:sz w:val="18"/>
                <w:szCs w:val="18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</w:rPr>
              <w:t>Öğ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renciler yukarda 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lan sekt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rlerde 20 i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staj yapmakla sorumlu olup, bu sekt</w:t>
            </w:r>
            <w:r>
              <w:rPr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rlerde yapt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klar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staj s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resince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retime bilfiil kat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lmak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art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aran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m_1170161547033259418gmail-gvdemetni20"/>
              <w:bidi w:val="0"/>
              <w:spacing w:before="0" w:after="0"/>
              <w:ind w:left="0" w:right="320" w:firstLine="0"/>
              <w:jc w:val="both"/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    II. Alan: Fabrika Organizasyonu ve Y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netimi</w:t>
            </w:r>
          </w:p>
          <w:p>
            <w:pPr>
              <w:pStyle w:val="List Paragraph"/>
              <w:numPr>
                <w:ilvl w:val="0"/>
                <w:numId w:val="78"/>
              </w:numPr>
              <w:bidi w:val="0"/>
              <w:spacing w:after="160" w:line="240" w:lineRule="auto"/>
              <w:ind w:right="320"/>
              <w:jc w:val="both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Fabrikan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organizasyonu, fabrikada yer alan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ve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retim planlama ve kontrol teknikleri,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venli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>i,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i-i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veren 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kileri, sat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alma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lemlerinin uygulan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hammadde temini, depolama ve stoklaman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letme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indeki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nemi, stok bulundurma nedenleri, stok kontrolde maliyet unsurlar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bak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m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niteleri ve hedefleri,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retimi art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 xml:space="preserve">rma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abalar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, kalite kontrol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zenleri, toplam kalite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netimine ili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kin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 tespiti,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üç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ve enerji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nitelerinin analizi (elektrik da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m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ebekesi ba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ve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leri ile), ara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nl-NL"/>
              </w:rPr>
              <w:t>rma-geli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tirme (AR-GE) faaliyetlerinin ara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incelenecektir. </w:t>
            </w:r>
          </w:p>
          <w:p>
            <w:pPr>
              <w:pStyle w:val="List Paragraph"/>
              <w:numPr>
                <w:ilvl w:val="0"/>
                <w:numId w:val="78"/>
              </w:numPr>
              <w:bidi w:val="0"/>
              <w:spacing w:after="160" w:line="240" w:lineRule="auto"/>
              <w:ind w:right="320"/>
              <w:jc w:val="both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Fabrika Organizasyonu ve 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netim Staj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20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Gövde"/>
              <w:tabs>
                <w:tab w:val="left" w:pos="142"/>
                <w:tab w:val="left" w:pos="9167"/>
              </w:tabs>
              <w:bidi w:val="0"/>
              <w:spacing w:line="276" w:lineRule="auto"/>
              <w:ind w:left="0" w:right="320" w:firstLine="0"/>
              <w:jc w:val="both"/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</w:pP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YAZILIM M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HEND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İ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SL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 xml:space="preserve">İĞİ 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B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Ö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Ü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</w:rPr>
              <w:t>M</w:t>
            </w:r>
            <w:r>
              <w:rPr>
                <w:b w:val="1"/>
                <w:bCs w:val="1"/>
                <w:sz w:val="18"/>
                <w:szCs w:val="18"/>
                <w:shd w:val="nil" w:color="auto" w:fill="auto"/>
                <w:rtl w:val="0"/>
                <w:lang w:val="de-DE"/>
              </w:rPr>
              <w:t>Ü</w:t>
            </w:r>
          </w:p>
          <w:p>
            <w:pPr>
              <w:pStyle w:val="List Paragraph"/>
              <w:numPr>
                <w:ilvl w:val="0"/>
                <w:numId w:val="79"/>
              </w:numPr>
              <w:bidi w:val="0"/>
              <w:spacing w:line="240" w:lineRule="auto"/>
              <w:ind w:right="320"/>
              <w:jc w:val="both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Staj raporunda uygulamalar 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olarak yer alacak ve gerekli yerlerde teorik bilgi verilecektir.</w:t>
            </w:r>
          </w:p>
          <w:p>
            <w:pPr>
              <w:pStyle w:val="List Paragraph"/>
              <w:numPr>
                <w:ilvl w:val="0"/>
                <w:numId w:val="79"/>
              </w:numPr>
              <w:bidi w:val="0"/>
              <w:spacing w:line="240" w:lineRule="auto"/>
              <w:ind w:right="320"/>
              <w:jc w:val="both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er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 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ş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yerine proje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zerinde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ma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sa, staj raporunda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 anlat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yerine proje ve nas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nl-NL"/>
              </w:rPr>
              <w:t>l ger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ekle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tirildi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 a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klanmal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79"/>
              </w:numPr>
              <w:bidi w:val="0"/>
              <w:spacing w:line="240" w:lineRule="auto"/>
              <w:ind w:right="320"/>
              <w:jc w:val="both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Staj raporu bilgisayar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olarak haz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rlanacakt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79"/>
              </w:numPr>
              <w:bidi w:val="0"/>
              <w:spacing w:line="240" w:lineRule="auto"/>
              <w:ind w:right="320"/>
              <w:jc w:val="both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Staj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lan yerde mutlaka yaz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hendisi bulunacakt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 Bu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e-DE"/>
              </w:rPr>
              <w:t>n de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ilse, bilgisayar m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hendisi bulunacakt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79"/>
              </w:numPr>
              <w:bidi w:val="0"/>
              <w:spacing w:line="240" w:lineRule="auto"/>
              <w:ind w:right="320"/>
              <w:jc w:val="both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Staj raporunun yaz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lmas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nda F.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de-DE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. Fen Bilimleri Enstit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y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ksek lisans tez yaz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m kurallar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pt-PT"/>
              </w:rPr>
              <w:t>esas al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nacakt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79"/>
              </w:numPr>
              <w:bidi w:val="0"/>
              <w:spacing w:line="240" w:lineRule="auto"/>
              <w:ind w:right="320"/>
              <w:jc w:val="both"/>
              <w:rPr>
                <w:rFonts w:ascii="Times New Roman" w:hAnsi="Times New Roman"/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Aksi ilan edilmedik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e staj sunumlar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de-DE"/>
              </w:rPr>
              <w:t>,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z d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  <w:lang w:val="sv-SE"/>
              </w:rPr>
              <w:t>ö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neminin 6. haftas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 xml:space="preserve">n 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Ç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ar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ş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  <w:lang w:val="it-IT"/>
              </w:rPr>
              <w:t>amba g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ü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ilgili j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ü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ri huzurunda yap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lacakt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  <w:p>
            <w:pPr>
              <w:pStyle w:val="List Paragraph"/>
              <w:numPr>
                <w:ilvl w:val="0"/>
                <w:numId w:val="80"/>
              </w:numPr>
              <w:bidi w:val="0"/>
              <w:spacing w:line="240" w:lineRule="auto"/>
              <w:ind w:right="320"/>
              <w:jc w:val="both"/>
              <w:rPr>
                <w:sz w:val="18"/>
                <w:szCs w:val="18"/>
                <w:rtl w:val="0"/>
              </w:rPr>
            </w:pP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Staj belgelerinin benzerlik oran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ı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test edilecek ve sonu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 xml:space="preserve">ç 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rapor sunulacakt</w:t>
            </w:r>
            <w:r>
              <w:rPr>
                <w:rFonts w:ascii="Times New Roman" w:hAnsi="Times New Roman" w:hint="default"/>
                <w:sz w:val="18"/>
                <w:szCs w:val="18"/>
                <w:shd w:val="nil" w:color="auto" w:fill="auto"/>
                <w:rtl w:val="0"/>
              </w:rPr>
              <w:t>ı</w:t>
            </w:r>
            <w:r>
              <w:rPr>
                <w:rFonts w:ascii="Times New Roman" w:hAnsi="Times New Roman"/>
                <w:sz w:val="18"/>
                <w:szCs w:val="18"/>
                <w:shd w:val="nil" w:color="auto" w:fill="auto"/>
                <w:rtl w:val="0"/>
              </w:rPr>
              <w:t>r.</w:t>
            </w:r>
          </w:p>
        </w:tc>
      </w:tr>
    </w:tbl>
    <w:p>
      <w:pPr>
        <w:pStyle w:val="Gövde"/>
        <w:widowControl w:val="0"/>
        <w:jc w:val="center"/>
        <w:rPr>
          <w:i w:val="1"/>
          <w:iCs w:val="1"/>
          <w:sz w:val="16"/>
          <w:szCs w:val="16"/>
        </w:rPr>
      </w:pPr>
    </w:p>
    <w:p>
      <w:pPr>
        <w:pStyle w:val="Gövde"/>
        <w:tabs>
          <w:tab w:val="left" w:pos="6254"/>
        </w:tabs>
        <w:jc w:val="center"/>
        <w:rPr>
          <w:rFonts w:ascii="Courier New" w:cs="Courier New" w:hAnsi="Courier New" w:eastAsia="Courier New"/>
          <w:i w:val="1"/>
          <w:iCs w:val="1"/>
          <w:sz w:val="16"/>
          <w:szCs w:val="16"/>
        </w:rPr>
      </w:pPr>
    </w:p>
    <w:p>
      <w:pPr>
        <w:pStyle w:val="Gövde"/>
        <w:tabs>
          <w:tab w:val="left" w:pos="6254"/>
        </w:tabs>
        <w:jc w:val="center"/>
      </w:pPr>
      <w:r>
        <w:rPr>
          <w:rFonts w:ascii="Courier New" w:hAnsi="Courier New"/>
          <w:i w:val="1"/>
          <w:iCs w:val="1"/>
          <w:sz w:val="16"/>
          <w:szCs w:val="16"/>
          <w:rtl w:val="0"/>
        </w:rPr>
        <w:t>F</w:t>
      </w:r>
      <w:r>
        <w:rPr>
          <w:i w:val="1"/>
          <w:iCs w:val="1"/>
          <w:sz w:val="16"/>
          <w:szCs w:val="16"/>
          <w:rtl w:val="0"/>
        </w:rPr>
        <w:t>ı</w:t>
      </w:r>
      <w:r>
        <w:rPr>
          <w:i w:val="1"/>
          <w:iCs w:val="1"/>
          <w:sz w:val="16"/>
          <w:szCs w:val="16"/>
          <w:rtl w:val="0"/>
        </w:rPr>
        <w:t xml:space="preserve">rat </w:t>
      </w:r>
      <w:r>
        <w:rPr>
          <w:i w:val="1"/>
          <w:iCs w:val="1"/>
          <w:sz w:val="16"/>
          <w:szCs w:val="16"/>
          <w:rtl w:val="0"/>
          <w:lang w:val="de-DE"/>
        </w:rPr>
        <w:t>Ü</w:t>
      </w:r>
      <w:r>
        <w:rPr>
          <w:i w:val="1"/>
          <w:iCs w:val="1"/>
          <w:sz w:val="16"/>
          <w:szCs w:val="16"/>
          <w:rtl w:val="0"/>
        </w:rPr>
        <w:t>niversitesi M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hendislik Fak</w:t>
      </w:r>
      <w:r>
        <w:rPr>
          <w:i w:val="1"/>
          <w:iCs w:val="1"/>
          <w:sz w:val="16"/>
          <w:szCs w:val="16"/>
          <w:rtl w:val="0"/>
        </w:rPr>
        <w:t>ü</w:t>
      </w:r>
      <w:r>
        <w:rPr>
          <w:i w:val="1"/>
          <w:iCs w:val="1"/>
          <w:sz w:val="16"/>
          <w:szCs w:val="16"/>
          <w:rtl w:val="0"/>
        </w:rPr>
        <w:t>ltesi</w:t>
      </w:r>
      <w:r>
        <w:rPr>
          <w:sz w:val="18"/>
          <w:szCs w:val="18"/>
          <w:rtl w:val="0"/>
        </w:rPr>
        <w:t xml:space="preserve"> </w:t>
      </w:r>
    </w:p>
    <w:sectPr>
      <w:type w:val="continuous"/>
      <w:pgSz w:w="11900" w:h="16840" w:orient="portrait"/>
      <w:pgMar w:top="284" w:right="737" w:bottom="426" w:left="1134" w:header="709" w:footer="709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ommercialScript BT">
    <w:charset w:val="00"/>
    <w:family w:val="roman"/>
    <w:pitch w:val="default"/>
  </w:font>
  <w:font w:name="Monotype Corsiva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  <w:font w:name="Courier New">
    <w:charset w:val="00"/>
    <w:family w:val="roman"/>
    <w:pitch w:val="default"/>
  </w:font>
  <w:font w:name="-webkit-standard">
    <w:charset w:val="00"/>
    <w:family w:val="roman"/>
    <w:pitch w:val="default"/>
  </w:font>
  <w:font w:name="Cambria">
    <w:charset w:val="00"/>
    <w:family w:val="roman"/>
    <w:pitch w:val="default"/>
  </w:font>
  <w:font w:name="Times Roman">
    <w:charset w:val="00"/>
    <w:family w:val="roman"/>
    <w:pitch w:val="default"/>
  </w:font>
  <w:font w:name="Cambria Italic">
    <w:charset w:val="00"/>
    <w:family w:val="roman"/>
    <w:pitch w:val="default"/>
  </w:font>
  <w:font w:name="MS Minch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Üst Bilgi ve Alt Bilgi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Üst Bilgi ve Alt Bilgi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Üst Bilgi ve Alt Bilgi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bullet"/>
      <w:suff w:val="tab"/>
      <w:lvlText w:val="·"/>
      <w:lvlJc w:val="left"/>
      <w:pPr>
        <w:ind w:left="114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86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58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30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02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74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46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18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90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</w:abstractNum>
  <w:abstractNum w:abstractNumId="1">
    <w:multiLevelType w:val="hybridMultilevel"/>
    <w:lvl w:ilvl="0">
      <w:start w:val="1"/>
      <w:numFmt w:val="bullet"/>
      <w:suff w:val="tab"/>
      <w:lvlText w:val="·"/>
      <w:lvlJc w:val="left"/>
      <w:pPr>
        <w:ind w:left="114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86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58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30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02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74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46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18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90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</w:abstractNum>
  <w:abstractNum w:abstractNumId="2">
    <w:multiLevelType w:val="hybridMultilevel"/>
    <w:lvl w:ilvl="0">
      <w:start w:val="1"/>
      <w:numFmt w:val="bullet"/>
      <w:suff w:val="tab"/>
      <w:lvlText w:val="·"/>
      <w:lvlJc w:val="left"/>
      <w:pPr>
        <w:ind w:left="114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86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58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30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02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74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460" w:hanging="33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18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900" w:hanging="3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</w:abstractNum>
  <w:abstractNum w:abstractNumId="3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decimal"/>
      <w:suff w:val="tab"/>
      <w:lvlText w:val="%1."/>
      <w:lvlJc w:val="left"/>
      <w:pPr>
        <w:ind w:left="108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9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9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9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lvl w:ilvl="0">
      <w:start w:val="1"/>
      <w:numFmt w:val="decimal"/>
      <w:suff w:val="tab"/>
      <w:lvlText w:val="%1."/>
      <w:lvlJc w:val="left"/>
      <w:pPr>
        <w:ind w:left="108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9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9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9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lvl w:ilvl="0">
      <w:start w:val="1"/>
      <w:numFmt w:val="decimal"/>
      <w:suff w:val="tab"/>
      <w:lvlText w:val="%1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lvl w:ilvl="0">
      <w:start w:val="1"/>
      <w:numFmt w:val="bullet"/>
      <w:suff w:val="tab"/>
      <w:lvlText w:val="·"/>
      <w:lvlJc w:val="left"/>
      <w:pPr>
        <w:ind w:left="630" w:hanging="27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lvl w:ilvl="0">
      <w:start w:val="1"/>
      <w:numFmt w:val="bullet"/>
      <w:suff w:val="tab"/>
      <w:lvlText w:val="·"/>
      <w:lvlJc w:val="left"/>
      <w:pPr>
        <w:ind w:left="10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7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9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0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1">
    <w:multiLevelType w:val="hybridMultilevel"/>
    <w:lvl w:ilvl="0">
      <w:start w:val="1"/>
      <w:numFmt w:val="bullet"/>
      <w:suff w:val="tab"/>
      <w:lvlText w:val="·"/>
      <w:lvlJc w:val="left"/>
      <w:pPr>
        <w:ind w:left="106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3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2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2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2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5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7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8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9">
    <w:multiLevelType w:val="hybridMultilevel"/>
    <w:lvl w:ilvl="0">
      <w:start w:val="1"/>
      <w:numFmt w:val="decimal"/>
      <w:suff w:val="tab"/>
      <w:lvlText w:val="%1."/>
      <w:lvlJc w:val="left"/>
      <w:pPr>
        <w:ind w:left="426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146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866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586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306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026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746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466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186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0">
    <w:multiLevelType w:val="hybridMultilevel"/>
    <w:lvl w:ilvl="0">
      <w:start w:val="1"/>
      <w:numFmt w:val="decimal"/>
      <w:suff w:val="tab"/>
      <w:lvlText w:val="%1."/>
      <w:lvlJc w:val="left"/>
      <w:pPr>
        <w:ind w:left="426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0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72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44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16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388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60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32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04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1">
    <w:multiLevelType w:val="hybridMultilevel"/>
    <w:lvl w:ilvl="0">
      <w:start w:val="1"/>
      <w:numFmt w:val="decimal"/>
      <w:suff w:val="tab"/>
      <w:lvlText w:val="%1."/>
      <w:lvlJc w:val="left"/>
      <w:pPr>
        <w:ind w:left="4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80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520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24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29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3680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40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1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5840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2">
    <w:multiLevelType w:val="hybridMultilevel"/>
    <w:lvl w:ilvl="0">
      <w:start w:val="1"/>
      <w:numFmt w:val="decimal"/>
      <w:suff w:val="tab"/>
      <w:lvlText w:val="%1."/>
      <w:lvlJc w:val="left"/>
      <w:pPr>
        <w:ind w:left="454" w:hanging="28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03" w:hanging="28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723" w:hanging="28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443" w:hanging="28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163" w:hanging="28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3883" w:hanging="28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603" w:hanging="28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323" w:hanging="28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043" w:hanging="28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3">
    <w:multiLevelType w:val="hybridMultilevel"/>
    <w:lvl w:ilvl="0">
      <w:start w:val="1"/>
      <w:numFmt w:val="decimal"/>
      <w:suff w:val="tab"/>
      <w:lvlText w:val="%1."/>
      <w:lvlJc w:val="left"/>
      <w:pPr>
        <w:ind w:left="454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174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894" w:hanging="2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14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334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054" w:hanging="2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774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494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214" w:hanging="2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4">
    <w:multiLevelType w:val="hybridMultilevel"/>
    <w:lvl w:ilvl="0">
      <w:start w:val="1"/>
      <w:numFmt w:val="decimal"/>
      <w:suff w:val="tab"/>
      <w:lvlText w:val="%1."/>
      <w:lvlJc w:val="left"/>
      <w:pPr>
        <w:ind w:left="474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194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914" w:hanging="2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34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354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074" w:hanging="2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794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514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234" w:hanging="2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5">
    <w:multiLevelType w:val="hybridMultilevel"/>
    <w:lvl w:ilvl="0">
      <w:start w:val="1"/>
      <w:numFmt w:val="decimal"/>
      <w:suff w:val="tab"/>
      <w:lvlText w:val="%1."/>
      <w:lvlJc w:val="left"/>
      <w:pPr>
        <w:ind w:left="446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166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886" w:hanging="2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06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326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046" w:hanging="2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766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486" w:hanging="2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206" w:hanging="2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6">
    <w:multiLevelType w:val="hybridMultilevel"/>
    <w:lvl w:ilvl="0">
      <w:start w:val="1"/>
      <w:numFmt w:val="decimal"/>
      <w:suff w:val="tab"/>
      <w:lvlText w:val="%1."/>
      <w:lvlJc w:val="left"/>
      <w:pPr>
        <w:ind w:left="454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174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894" w:hanging="1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14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334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054" w:hanging="1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774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494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214" w:hanging="1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7">
    <w:multiLevelType w:val="hybridMultilevel"/>
    <w:lvl w:ilvl="0">
      <w:start w:val="1"/>
      <w:numFmt w:val="lowerLetter"/>
      <w:suff w:val="tab"/>
      <w:lvlText w:val="%1)"/>
      <w:lvlJc w:val="left"/>
      <w:pPr>
        <w:ind w:left="460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180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900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20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340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060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780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500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220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8">
    <w:multiLevelType w:val="hybridMultilevel"/>
    <w:lvl w:ilvl="0">
      <w:start w:val="1"/>
      <w:numFmt w:val="lowerLetter"/>
      <w:suff w:val="tab"/>
      <w:lvlText w:val="%1)"/>
      <w:lvlJc w:val="left"/>
      <w:pPr>
        <w:ind w:left="460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180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900" w:hanging="19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20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340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060" w:hanging="19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780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500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220" w:hanging="19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9">
    <w:multiLevelType w:val="hybridMultilevel"/>
    <w:lvl w:ilvl="0">
      <w:start w:val="1"/>
      <w:numFmt w:val="decimal"/>
      <w:suff w:val="tab"/>
      <w:lvlText w:val="%1."/>
      <w:lvlJc w:val="left"/>
      <w:pPr>
        <w:tabs>
          <w:tab w:val="left" w:pos="9167"/>
        </w:tabs>
        <w:ind w:left="460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9167"/>
        </w:tabs>
        <w:ind w:left="1369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9167"/>
        </w:tabs>
        <w:ind w:left="2089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9167"/>
        </w:tabs>
        <w:ind w:left="2809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9167"/>
        </w:tabs>
        <w:ind w:left="3529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9167"/>
        </w:tabs>
        <w:ind w:left="4249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9167"/>
        </w:tabs>
        <w:ind w:left="4969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9167"/>
        </w:tabs>
        <w:ind w:left="5689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9167"/>
        </w:tabs>
        <w:ind w:left="6409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4"/>
    <w:lvlOverride w:ilvl="0">
      <w:lvl w:ilvl="0">
        <w:start w:val="1"/>
        <w:numFmt w:val="decimal"/>
        <w:suff w:val="tab"/>
        <w:lvlText w:val="%1."/>
        <w:lvlJc w:val="left"/>
        <w:pPr>
          <w:ind w:left="1080" w:hanging="36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440" w:hanging="36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160" w:hanging="29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880" w:hanging="36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00" w:hanging="36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20" w:hanging="29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40" w:hanging="36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760" w:hanging="36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480" w:hanging="29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5"/>
  </w:num>
  <w:num w:numId="8">
    <w:abstractNumId w:val="6"/>
  </w:num>
  <w:num w:numId="9">
    <w:abstractNumId w:val="6"/>
    <w:lvlOverride w:ilvl="0">
      <w:lvl w:ilvl="0">
        <w:start w:val="1"/>
        <w:numFmt w:val="decimal"/>
        <w:suff w:val="tab"/>
        <w:lvlText w:val="%1.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160" w:hanging="2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20" w:hanging="2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7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480" w:hanging="2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7"/>
  </w:num>
  <w:num w:numId="11">
    <w:abstractNumId w:val="7"/>
    <w:lvlOverride w:ilvl="0">
      <w:lvl w:ilvl="0">
        <w:start w:val="1"/>
        <w:numFmt w:val="bullet"/>
        <w:suff w:val="tab"/>
        <w:lvlText w:val="·"/>
        <w:lvlJc w:val="left"/>
        <w:pPr>
          <w:ind w:left="720" w:hanging="360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ind w:left="144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ind w:left="216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·"/>
        <w:lvlJc w:val="left"/>
        <w:pPr>
          <w:ind w:left="2880" w:hanging="360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ind w:left="360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ind w:left="432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·"/>
        <w:lvlJc w:val="left"/>
        <w:pPr>
          <w:ind w:left="5040" w:hanging="360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ind w:left="576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ind w:left="648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7"/>
    <w:lvlOverride w:ilvl="0">
      <w:lvl w:ilvl="0">
        <w:start w:val="1"/>
        <w:numFmt w:val="bullet"/>
        <w:suff w:val="tab"/>
        <w:lvlText w:val="·"/>
        <w:lvlJc w:val="left"/>
        <w:pPr>
          <w:ind w:left="720" w:hanging="360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ind w:left="144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ind w:left="216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·"/>
        <w:lvlJc w:val="left"/>
        <w:pPr>
          <w:ind w:left="2880" w:hanging="360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ind w:left="360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ind w:left="432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·"/>
        <w:lvlJc w:val="left"/>
        <w:pPr>
          <w:ind w:left="5040" w:hanging="360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ind w:left="576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ind w:left="6480" w:hanging="36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8"/>
  </w:num>
  <w:num w:numId="14">
    <w:abstractNumId w:val="9"/>
  </w:num>
  <w:num w:numId="15">
    <w:abstractNumId w:val="10"/>
  </w:num>
  <w:num w:numId="16">
    <w:abstractNumId w:val="11"/>
  </w:num>
  <w:num w:numId="17">
    <w:abstractNumId w:val="12"/>
  </w:num>
  <w:num w:numId="18">
    <w:abstractNumId w:val="13"/>
  </w:num>
  <w:num w:numId="19">
    <w:abstractNumId w:val="14"/>
  </w:num>
  <w:num w:numId="20">
    <w:abstractNumId w:val="15"/>
  </w:num>
  <w:num w:numId="21">
    <w:abstractNumId w:val="16"/>
  </w:num>
  <w:num w:numId="22">
    <w:abstractNumId w:val="17"/>
  </w:num>
  <w:num w:numId="23">
    <w:abstractNumId w:val="18"/>
  </w:num>
  <w:num w:numId="24">
    <w:abstractNumId w:val="19"/>
  </w:num>
  <w:num w:numId="25">
    <w:abstractNumId w:val="20"/>
  </w:num>
  <w:num w:numId="26">
    <w:abstractNumId w:val="21"/>
  </w:num>
  <w:num w:numId="27">
    <w:abstractNumId w:val="22"/>
  </w:num>
  <w:num w:numId="28">
    <w:abstractNumId w:val="23"/>
  </w:num>
  <w:num w:numId="29">
    <w:abstractNumId w:val="24"/>
  </w:num>
  <w:num w:numId="30">
    <w:abstractNumId w:val="25"/>
  </w:num>
  <w:num w:numId="31">
    <w:abstractNumId w:val="26"/>
  </w:num>
  <w:num w:numId="32">
    <w:abstractNumId w:val="27"/>
  </w:num>
  <w:num w:numId="33">
    <w:abstractNumId w:val="28"/>
  </w:num>
  <w:num w:numId="34">
    <w:abstractNumId w:val="29"/>
  </w:num>
  <w:num w:numId="35">
    <w:abstractNumId w:val="30"/>
  </w:num>
  <w:num w:numId="36">
    <w:abstractNumId w:val="31"/>
  </w:num>
  <w:num w:numId="37">
    <w:abstractNumId w:val="32"/>
  </w:num>
  <w:num w:numId="38">
    <w:abstractNumId w:val="33"/>
  </w:num>
  <w:num w:numId="39">
    <w:abstractNumId w:val="34"/>
  </w:num>
  <w:num w:numId="40">
    <w:abstractNumId w:val="35"/>
  </w:num>
  <w:num w:numId="41">
    <w:abstractNumId w:val="36"/>
  </w:num>
  <w:num w:numId="42">
    <w:abstractNumId w:val="37"/>
  </w:num>
  <w:num w:numId="43">
    <w:abstractNumId w:val="38"/>
  </w:num>
  <w:num w:numId="44">
    <w:abstractNumId w:val="39"/>
  </w:num>
  <w:num w:numId="45">
    <w:abstractNumId w:val="40"/>
  </w:num>
  <w:num w:numId="46">
    <w:abstractNumId w:val="41"/>
  </w:num>
  <w:num w:numId="47">
    <w:abstractNumId w:val="42"/>
  </w:num>
  <w:num w:numId="48">
    <w:abstractNumId w:val="43"/>
  </w:num>
  <w:num w:numId="49">
    <w:abstractNumId w:val="44"/>
  </w:num>
  <w:num w:numId="50">
    <w:abstractNumId w:val="45"/>
  </w:num>
  <w:num w:numId="51">
    <w:abstractNumId w:val="46"/>
  </w:num>
  <w:num w:numId="52">
    <w:abstractNumId w:val="47"/>
  </w:num>
  <w:num w:numId="53">
    <w:abstractNumId w:val="48"/>
  </w:num>
  <w:num w:numId="54">
    <w:abstractNumId w:val="49"/>
  </w:num>
  <w:num w:numId="55">
    <w:abstractNumId w:val="50"/>
  </w:num>
  <w:num w:numId="56">
    <w:abstractNumId w:val="51"/>
  </w:num>
  <w:num w:numId="57">
    <w:abstractNumId w:val="52"/>
  </w:num>
  <w:num w:numId="58">
    <w:abstractNumId w:val="53"/>
  </w:num>
  <w:num w:numId="59">
    <w:abstractNumId w:val="54"/>
  </w:num>
  <w:num w:numId="60">
    <w:abstractNumId w:val="55"/>
  </w:num>
  <w:num w:numId="61">
    <w:abstractNumId w:val="56"/>
  </w:num>
  <w:num w:numId="62">
    <w:abstractNumId w:val="57"/>
  </w:num>
  <w:num w:numId="63">
    <w:abstractNumId w:val="58"/>
  </w:num>
  <w:num w:numId="64">
    <w:abstractNumId w:val="59"/>
  </w:num>
  <w:num w:numId="65">
    <w:abstractNumId w:val="60"/>
  </w:num>
  <w:num w:numId="66">
    <w:abstractNumId w:val="60"/>
    <w:lvlOverride w:ilvl="0">
      <w:startOverride w:val="7"/>
    </w:lvlOverride>
  </w:num>
  <w:num w:numId="67">
    <w:abstractNumId w:val="60"/>
    <w:lvlOverride w:ilvl="0">
      <w:lvl w:ilvl="0">
        <w:start w:val="1"/>
        <w:numFmt w:val="decimal"/>
        <w:suff w:val="tab"/>
        <w:lvlText w:val="%1."/>
        <w:lvlJc w:val="left"/>
        <w:pPr>
          <w:ind w:left="426" w:hanging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04" w:hanging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724" w:hanging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444" w:hanging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3164" w:hanging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3884" w:hanging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4604" w:hanging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5324" w:hanging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6044" w:hanging="28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8">
    <w:abstractNumId w:val="60"/>
    <w:lvlOverride w:ilvl="0">
      <w:lvl w:ilvl="0">
        <w:start w:val="1"/>
        <w:numFmt w:val="decimal"/>
        <w:suff w:val="tab"/>
        <w:lvlText w:val="%1."/>
        <w:lvlJc w:val="left"/>
        <w:pPr>
          <w:ind w:left="454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03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723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443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3163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3883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4603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5323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6043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9">
    <w:abstractNumId w:val="61"/>
  </w:num>
  <w:num w:numId="70">
    <w:abstractNumId w:val="61"/>
    <w:lvlOverride w:ilvl="0">
      <w:lvl w:ilvl="0">
        <w:start w:val="1"/>
        <w:numFmt w:val="decimal"/>
        <w:suff w:val="tab"/>
        <w:lvlText w:val="%1."/>
        <w:lvlJc w:val="left"/>
        <w:pPr>
          <w:ind w:left="426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766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1486" w:hanging="19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206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2926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3646" w:hanging="19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4366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086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5806" w:hanging="19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1">
    <w:abstractNumId w:val="62"/>
  </w:num>
  <w:num w:numId="72">
    <w:abstractNumId w:val="63"/>
  </w:num>
  <w:num w:numId="73">
    <w:abstractNumId w:val="64"/>
  </w:num>
  <w:num w:numId="74">
    <w:abstractNumId w:val="65"/>
  </w:num>
  <w:num w:numId="75">
    <w:abstractNumId w:val="65"/>
    <w:lvlOverride w:ilvl="0">
      <w:lvl w:ilvl="0">
        <w:start w:val="1"/>
        <w:numFmt w:val="decimal"/>
        <w:suff w:val="tab"/>
        <w:lvlText w:val="%1."/>
        <w:lvlJc w:val="left"/>
        <w:pPr>
          <w:ind w:left="448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168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1888" w:hanging="2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608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328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048" w:hanging="2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4768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488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208" w:hanging="2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6">
    <w:abstractNumId w:val="66"/>
  </w:num>
  <w:num w:numId="77">
    <w:abstractNumId w:val="67"/>
  </w:num>
  <w:num w:numId="78">
    <w:abstractNumId w:val="68"/>
  </w:num>
  <w:num w:numId="79">
    <w:abstractNumId w:val="69"/>
  </w:num>
  <w:num w:numId="80">
    <w:abstractNumId w:val="69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9167"/>
          </w:tabs>
          <w:ind w:left="460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9167"/>
          </w:tabs>
          <w:ind w:left="1369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9167"/>
          </w:tabs>
          <w:ind w:left="2089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9167"/>
          </w:tabs>
          <w:ind w:left="2809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9167"/>
          </w:tabs>
          <w:ind w:left="3529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9167"/>
          </w:tabs>
          <w:ind w:left="4249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9167"/>
          </w:tabs>
          <w:ind w:left="4969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9167"/>
          </w:tabs>
          <w:ind w:left="5689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9167"/>
          </w:tabs>
          <w:ind w:left="6409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trackRevisions/>
  <w:defaultTabStop w:val="708"/>
  <w:autoHyphenation w:val="0"/>
  <w:evenAndOddHeaders w:val="0"/>
  <w:bookFoldPrinting w:val="0"/>
  <w:noLineBreaksAfter w:lang="Türkçe" w:val="‘“(〔[{〈《「『【⦅〘〖«〝︵︷︹︻︽︿﹁﹃﹇﹙﹛﹝｢"/>
  <w:noLineBreaksBefore w:lang="Türkçe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Üst Bilgi ve Alt Bilgi">
    <w:name w:val="Üst Bilgi ve Alt Bilgi"/>
    <w:next w:val="Üst Bilgi ve Alt Bilgi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Gövde">
    <w:name w:val="Gövde"/>
    <w:next w:val="Gövd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Konu Başlığı 3">
    <w:name w:val="Konu Başlığı 3"/>
    <w:next w:val="Gövde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" w:after="0" w:line="240" w:lineRule="auto"/>
      <w:ind w:left="0" w:right="0" w:firstLine="0"/>
      <w:jc w:val="left"/>
      <w:outlineLvl w:val="1"/>
    </w:pPr>
    <w:rPr>
      <w:rFonts w:ascii="Cambria" w:cs="Arial Unicode MS" w:hAnsi="Cambri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1f4d78"/>
      <w:spacing w:val="0"/>
      <w:kern w:val="0"/>
      <w:position w:val="0"/>
      <w:sz w:val="24"/>
      <w:szCs w:val="24"/>
      <w:u w:val="none" w:color="1f4d78"/>
      <w:shd w:val="nil" w:color="auto" w:fill="auto"/>
      <w:vertAlign w:val="baseline"/>
      <w14:textOutline>
        <w14:noFill/>
      </w14:textOutline>
      <w14:textFill>
        <w14:solidFill>
          <w14:srgbClr w14:val="1F4D78"/>
        </w14:solidFill>
      </w14:textFill>
    </w:rPr>
  </w:style>
  <w:style w:type="paragraph" w:styleId="heading 4">
    <w:name w:val="heading 4"/>
    <w:next w:val="Gövde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" w:after="0" w:line="240" w:lineRule="auto"/>
      <w:ind w:left="0" w:right="0" w:firstLine="0"/>
      <w:jc w:val="left"/>
      <w:outlineLvl w:val="2"/>
    </w:pPr>
    <w:rPr>
      <w:rFonts w:ascii="Cambria Italic" w:cs="Arial Unicode MS" w:hAnsi="Cambria Italic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2e74b5"/>
      <w:spacing w:val="0"/>
      <w:kern w:val="0"/>
      <w:position w:val="0"/>
      <w:sz w:val="24"/>
      <w:szCs w:val="24"/>
      <w:u w:val="none" w:color="2e74b5"/>
      <w:shd w:val="nil" w:color="auto" w:fill="auto"/>
      <w:vertAlign w:val="baseline"/>
      <w:lang w:val="it-IT"/>
      <w14:textFill>
        <w14:solidFill>
          <w14:srgbClr w14:val="2E74B5"/>
        </w14:solidFill>
      </w14:textFill>
    </w:rPr>
  </w:style>
  <w:style w:type="character" w:styleId="Bağlantı">
    <w:name w:val="Bağlantı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character" w:styleId="Hyperlink.0">
    <w:name w:val="Hyperlink.0"/>
    <w:basedOn w:val="Bağlantı"/>
    <w:next w:val="Hyperlink.0"/>
    <w:rPr>
      <w:rFonts w:ascii="Times New Roman" w:cs="Times New Roman" w:hAnsi="Times New Roman" w:eastAsia="Times New Roman"/>
      <w:sz w:val="18"/>
      <w:szCs w:val="18"/>
      <w:shd w:val="nil" w:color="auto" w:fill="auto"/>
    </w:rPr>
  </w:style>
  <w:style w:type="paragraph" w:styleId="heading 5">
    <w:name w:val="heading 5"/>
    <w:next w:val="Gövd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240" w:after="60" w:line="240" w:lineRule="auto"/>
      <w:ind w:left="0" w:right="0" w:firstLine="0"/>
      <w:jc w:val="left"/>
      <w:outlineLvl w:val="2"/>
    </w:pPr>
    <w:rPr>
      <w:rFonts w:ascii="Calibri" w:cs="Arial Unicode MS" w:hAnsi="Calibri" w:eastAsia="Arial Unicode MS"/>
      <w:b w:val="1"/>
      <w:bCs w:val="1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Başlık #1">
    <w:name w:val="Başlık #1"/>
    <w:next w:val="Başlık #1"/>
    <w:pPr>
      <w:keepNext w:val="0"/>
      <w:keepLines w:val="0"/>
      <w:pageBreakBefore w:val="0"/>
      <w:widowControl w:val="0"/>
      <w:shd w:val="clear" w:color="auto" w:fill="ffffff"/>
      <w:suppressAutoHyphens w:val="0"/>
      <w:bidi w:val="0"/>
      <w:spacing w:before="0" w:after="120" w:line="20" w:lineRule="atLeast"/>
      <w:ind w:left="0" w:right="0" w:firstLine="0"/>
      <w:jc w:val="left"/>
      <w:outlineLvl w:val="0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18"/>
      <w:szCs w:val="18"/>
      <w:u w:val="none" w:color="000000"/>
      <w:shd w:val="nil" w:color="auto" w:fill="auto"/>
      <w:vertAlign w:val="baseline"/>
      <w:lang w:val="de-DE"/>
      <w14:textFill>
        <w14:solidFill>
          <w14:srgbClr w14:val="000000"/>
        </w14:solidFill>
      </w14:textFill>
    </w:rPr>
  </w:style>
  <w:style w:type="paragraph" w:styleId="Gövde metni (2)">
    <w:name w:val="Gövde metni (2)"/>
    <w:next w:val="Gövde metni (2)"/>
    <w:pPr>
      <w:keepNext w:val="0"/>
      <w:keepLines w:val="0"/>
      <w:pageBreakBefore w:val="0"/>
      <w:widowControl w:val="0"/>
      <w:shd w:val="clear" w:color="auto" w:fill="ffffff"/>
      <w:suppressAutoHyphens w:val="0"/>
      <w:bidi w:val="0"/>
      <w:spacing w:before="0" w:after="60" w:line="20" w:lineRule="atLeast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18"/>
      <w:szCs w:val="1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Gövde metni">
    <w:name w:val="Gövde metni"/>
    <w:next w:val="Gövde metni"/>
    <w:pPr>
      <w:keepNext w:val="0"/>
      <w:keepLines w:val="0"/>
      <w:pageBreakBefore w:val="0"/>
      <w:widowControl w:val="0"/>
      <w:shd w:val="clear" w:color="auto" w:fill="ffffff"/>
      <w:suppressAutoHyphens w:val="0"/>
      <w:bidi w:val="0"/>
      <w:spacing w:before="240" w:after="60" w:line="223" w:lineRule="exact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18"/>
      <w:szCs w:val="1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No Spacing">
    <w:name w:val="No Spacing"/>
    <w:next w:val="No Spacing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ourier New" w:cs="Arial Unicode MS" w:hAnsi="Courier New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m_1170161547033259418gmail-gvdemetni20">
    <w:name w:val="m_1170161547033259418gmail-gvdemetni20"/>
    <w:next w:val="m_1170161547033259418gmail-gvdemetni2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m_1170161547033259418gmail-gvdemetni0">
    <w:name w:val="m_1170161547033259418gmail-gvdemetni0"/>
    <w:next w:val="m_1170161547033259418gmail-gvdemetni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gif"/><Relationship Id="rId5" Type="http://schemas.openxmlformats.org/officeDocument/2006/relationships/image" Target="media/image1.jpeg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header" Target="header2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2.jpe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numbering" Target="numbering.xml"/><Relationship Id="rId1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is Teması">
  <a:themeElements>
    <a:clrScheme name="Ofis Teması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is Teması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is Teması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